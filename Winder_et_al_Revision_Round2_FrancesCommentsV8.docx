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564A84" w14:textId="7DBC2C97" w:rsidR="002868E2" w:rsidRPr="00DC5EFC" w:rsidRDefault="00D01CC5" w:rsidP="00376CC5">
      <w:pPr>
        <w:pStyle w:val="Title"/>
      </w:pPr>
      <w:r w:rsidRPr="00D01CC5">
        <w:t xml:space="preserve">Cumulative Effects and </w:t>
      </w:r>
      <w:r w:rsidR="00FE27C0">
        <w:t xml:space="preserve">Boreal </w:t>
      </w:r>
      <w:r w:rsidRPr="00D01CC5">
        <w:t xml:space="preserve">Woodland Caribou: how bow-tie </w:t>
      </w:r>
      <w:r w:rsidRPr="00DC5EFC">
        <w:t>risk analysis addresses a critical issue in Canada’s forested landscapes</w:t>
      </w:r>
    </w:p>
    <w:p w14:paraId="337586F1" w14:textId="0EFCC231" w:rsidR="002868E2" w:rsidRPr="00FE27C0" w:rsidRDefault="009D57AA" w:rsidP="00651CA2">
      <w:pPr>
        <w:pStyle w:val="AuthorList"/>
      </w:pPr>
      <w:r>
        <w:t>Richard Winder</w:t>
      </w:r>
      <w:r w:rsidR="00A75F87" w:rsidRPr="00A545C6">
        <w:rPr>
          <w:vertAlign w:val="superscript"/>
        </w:rPr>
        <w:t>1</w:t>
      </w:r>
      <w:r w:rsidR="00B41319">
        <w:rPr>
          <w:vertAlign w:val="superscript"/>
        </w:rPr>
        <w:t>*</w:t>
      </w:r>
      <w:r w:rsidR="002868E2" w:rsidRPr="00376CC5">
        <w:t xml:space="preserve">, </w:t>
      </w:r>
      <w:r>
        <w:t>Silke Nebel</w:t>
      </w:r>
      <w:r w:rsidR="002868E2" w:rsidRPr="00A545C6">
        <w:rPr>
          <w:vertAlign w:val="superscript"/>
        </w:rPr>
        <w:t>2</w:t>
      </w:r>
      <w:r w:rsidR="002868E2" w:rsidRPr="00376CC5">
        <w:t>,</w:t>
      </w:r>
      <w:r w:rsidR="00B41319">
        <w:t xml:space="preserve"> </w:t>
      </w:r>
      <w:r w:rsidR="00B41319" w:rsidRPr="00FE27C0">
        <w:rPr>
          <w:color w:val="00B050"/>
        </w:rPr>
        <w:t>Frances E.C. Stewart</w:t>
      </w:r>
      <w:r w:rsidR="00B41319" w:rsidRPr="00FE27C0">
        <w:rPr>
          <w:color w:val="00B050"/>
          <w:vertAlign w:val="superscript"/>
        </w:rPr>
        <w:t>1</w:t>
      </w:r>
      <w:ins w:id="0" w:author="fstewart" w:date="2019-02-08T16:17:00Z">
        <w:r w:rsidR="00684B84">
          <w:rPr>
            <w:color w:val="00B050"/>
            <w:vertAlign w:val="superscript"/>
          </w:rPr>
          <w:t>,3</w:t>
        </w:r>
      </w:ins>
      <w:r w:rsidR="00B41319">
        <w:t>,</w:t>
      </w:r>
      <w:r w:rsidR="002868E2" w:rsidRPr="00376CC5">
        <w:t xml:space="preserve"> </w:t>
      </w:r>
      <w:r>
        <w:t xml:space="preserve">Eliot </w:t>
      </w:r>
      <w:r w:rsidR="008354BC">
        <w:t xml:space="preserve">J. B. </w:t>
      </w:r>
      <w:r>
        <w:t>McIntire</w:t>
      </w:r>
      <w:r>
        <w:rPr>
          <w:vertAlign w:val="superscript"/>
        </w:rPr>
        <w:t>1</w:t>
      </w:r>
      <w:ins w:id="1" w:author="fstewart" w:date="2019-02-11T14:01:00Z">
        <w:r w:rsidR="00E45116" w:rsidRPr="00E45116">
          <w:rPr>
            <w:color w:val="00B050"/>
            <w:vertAlign w:val="superscript"/>
            <w:rPrChange w:id="2" w:author="fstewart" w:date="2019-02-11T14:01:00Z">
              <w:rPr>
                <w:vertAlign w:val="superscript"/>
              </w:rPr>
            </w:rPrChange>
          </w:rPr>
          <w:t>,4</w:t>
        </w:r>
      </w:ins>
      <w:r w:rsidR="00FE27C0">
        <w:t xml:space="preserve">, </w:t>
      </w:r>
      <w:r w:rsidR="00FE27C0" w:rsidRPr="00FE27C0">
        <w:rPr>
          <w:color w:val="00B050"/>
        </w:rPr>
        <w:t>Andrew Dyk</w:t>
      </w:r>
      <w:r w:rsidR="00FE27C0" w:rsidRPr="00FE27C0">
        <w:rPr>
          <w:color w:val="00B050"/>
          <w:vertAlign w:val="superscript"/>
        </w:rPr>
        <w:t>1</w:t>
      </w:r>
      <w:r w:rsidR="00FE27C0" w:rsidRPr="00FE27C0">
        <w:rPr>
          <w:color w:val="00B050"/>
        </w:rPr>
        <w:t>, Kangakola Omendja</w:t>
      </w:r>
      <w:r w:rsidR="00FE27C0" w:rsidRPr="00FE27C0">
        <w:rPr>
          <w:color w:val="00B050"/>
          <w:vertAlign w:val="superscript"/>
        </w:rPr>
        <w:t>1</w:t>
      </w:r>
      <w:r w:rsidR="00FE27C0" w:rsidRPr="00FE27C0">
        <w:rPr>
          <w:color w:val="00B050"/>
        </w:rPr>
        <w:t>, Elizabeth Campbell</w:t>
      </w:r>
      <w:r w:rsidR="00FE27C0" w:rsidRPr="00FE27C0">
        <w:rPr>
          <w:color w:val="00B050"/>
          <w:vertAlign w:val="superscript"/>
        </w:rPr>
        <w:t>1</w:t>
      </w:r>
      <w:r w:rsidR="00FE27C0" w:rsidRPr="00FE27C0">
        <w:rPr>
          <w:color w:val="00B050"/>
        </w:rPr>
        <w:t>, Gurp Thandi</w:t>
      </w:r>
      <w:r w:rsidR="00FE27C0" w:rsidRPr="00FE27C0">
        <w:rPr>
          <w:color w:val="00B050"/>
          <w:vertAlign w:val="superscript"/>
        </w:rPr>
        <w:t>1</w:t>
      </w:r>
    </w:p>
    <w:p w14:paraId="3EC68EFD" w14:textId="7BEF9699" w:rsidR="002868E2" w:rsidRPr="00376CC5" w:rsidRDefault="002868E2" w:rsidP="006B2D5B">
      <w:pPr>
        <w:spacing w:before="240" w:after="0"/>
        <w:rPr>
          <w:rFonts w:cs="Times New Roman"/>
          <w:b/>
          <w:szCs w:val="24"/>
        </w:rPr>
      </w:pPr>
      <w:r w:rsidRPr="00376CC5">
        <w:rPr>
          <w:rFonts w:cs="Times New Roman"/>
          <w:szCs w:val="24"/>
          <w:vertAlign w:val="superscript"/>
        </w:rPr>
        <w:t>1</w:t>
      </w:r>
      <w:r w:rsidR="009D57AA">
        <w:rPr>
          <w:rFonts w:cs="Times New Roman"/>
          <w:szCs w:val="24"/>
        </w:rPr>
        <w:t>Pacific Forestry Centre, Canadian Forest Service, Natural Resources Canada, Victoria, BC, Canada</w:t>
      </w:r>
    </w:p>
    <w:p w14:paraId="626845AB" w14:textId="27351816" w:rsidR="002868E2" w:rsidRDefault="002868E2" w:rsidP="006B2D5B">
      <w:pPr>
        <w:spacing w:after="0"/>
        <w:rPr>
          <w:ins w:id="3" w:author="fstewart" w:date="2019-02-08T16:17:00Z"/>
          <w:rFonts w:cs="Times New Roman"/>
          <w:szCs w:val="24"/>
        </w:rPr>
      </w:pPr>
      <w:r w:rsidRPr="00376CC5">
        <w:rPr>
          <w:rFonts w:cs="Times New Roman"/>
          <w:szCs w:val="24"/>
          <w:vertAlign w:val="superscript"/>
        </w:rPr>
        <w:t>2</w:t>
      </w:r>
      <w:r w:rsidR="009D57AA">
        <w:rPr>
          <w:rFonts w:cs="Times New Roman"/>
          <w:szCs w:val="24"/>
        </w:rPr>
        <w:t xml:space="preserve">Department of Biology, </w:t>
      </w:r>
      <w:r w:rsidR="00E84F79">
        <w:rPr>
          <w:rFonts w:cs="Times New Roman"/>
          <w:szCs w:val="24"/>
        </w:rPr>
        <w:t>University of Western Ontario</w:t>
      </w:r>
      <w:r w:rsidR="009D57AA">
        <w:rPr>
          <w:rFonts w:cs="Times New Roman"/>
          <w:szCs w:val="24"/>
        </w:rPr>
        <w:t>, London, ON, Canada</w:t>
      </w:r>
    </w:p>
    <w:p w14:paraId="3AE9BE96" w14:textId="1A906453" w:rsidR="00684B84" w:rsidRPr="008A1147" w:rsidRDefault="00684B84" w:rsidP="006B2D5B">
      <w:pPr>
        <w:spacing w:after="0"/>
        <w:rPr>
          <w:ins w:id="4" w:author="fstewart" w:date="2019-02-11T14:01:00Z"/>
          <w:rFonts w:cs="Times New Roman"/>
          <w:b/>
          <w:color w:val="00B050"/>
          <w:szCs w:val="24"/>
          <w:rPrChange w:id="5" w:author="fstewart" w:date="2019-02-11T14:12:00Z">
            <w:rPr>
              <w:ins w:id="6" w:author="fstewart" w:date="2019-02-11T14:01:00Z"/>
              <w:rFonts w:cs="Times New Roman"/>
              <w:color w:val="00B050"/>
              <w:szCs w:val="24"/>
            </w:rPr>
          </w:rPrChange>
        </w:rPr>
      </w:pPr>
      <w:ins w:id="7" w:author="fstewart" w:date="2019-02-08T16:17:00Z">
        <w:r w:rsidRPr="008A1147">
          <w:rPr>
            <w:rFonts w:cs="Times New Roman"/>
            <w:b/>
            <w:color w:val="00B050"/>
            <w:szCs w:val="24"/>
            <w:vertAlign w:val="superscript"/>
            <w:rPrChange w:id="8" w:author="fstewart" w:date="2019-02-11T14:12:00Z">
              <w:rPr>
                <w:rFonts w:cs="Times New Roman"/>
                <w:szCs w:val="24"/>
                <w:vertAlign w:val="superscript"/>
              </w:rPr>
            </w:rPrChange>
          </w:rPr>
          <w:t>3</w:t>
        </w:r>
        <w:r w:rsidRPr="008A1147">
          <w:rPr>
            <w:rFonts w:cs="Times New Roman"/>
            <w:b/>
            <w:color w:val="00B050"/>
            <w:szCs w:val="24"/>
            <w:rPrChange w:id="9" w:author="fstewart" w:date="2019-02-11T14:12:00Z">
              <w:rPr>
                <w:rFonts w:cs="Times New Roman"/>
                <w:szCs w:val="24"/>
              </w:rPr>
            </w:rPrChange>
          </w:rPr>
          <w:t>School of Environmental Studies, University of Victoria, Victoria, BC, Canada</w:t>
        </w:r>
      </w:ins>
    </w:p>
    <w:p w14:paraId="306571DC" w14:textId="051789B6" w:rsidR="00E45116" w:rsidRPr="008A1147" w:rsidRDefault="00E45116" w:rsidP="006B2D5B">
      <w:pPr>
        <w:spacing w:after="0"/>
        <w:rPr>
          <w:rFonts w:cs="Times New Roman"/>
          <w:b/>
          <w:color w:val="00B050"/>
          <w:szCs w:val="24"/>
          <w:rPrChange w:id="10" w:author="fstewart" w:date="2019-02-11T14:12:00Z">
            <w:rPr>
              <w:rFonts w:cs="Times New Roman"/>
              <w:b/>
              <w:szCs w:val="24"/>
            </w:rPr>
          </w:rPrChange>
        </w:rPr>
      </w:pPr>
      <w:ins w:id="11" w:author="fstewart" w:date="2019-02-11T14:01:00Z">
        <w:r w:rsidRPr="008A1147">
          <w:rPr>
            <w:rFonts w:cs="Times New Roman"/>
            <w:b/>
            <w:color w:val="00B050"/>
            <w:szCs w:val="24"/>
            <w:vertAlign w:val="superscript"/>
            <w:rPrChange w:id="12" w:author="fstewart" w:date="2019-02-11T14:12:00Z">
              <w:rPr>
                <w:rFonts w:cs="Times New Roman"/>
                <w:color w:val="00B050"/>
                <w:szCs w:val="24"/>
                <w:vertAlign w:val="superscript"/>
              </w:rPr>
            </w:rPrChange>
          </w:rPr>
          <w:t>4</w:t>
        </w:r>
      </w:ins>
      <w:ins w:id="13" w:author="fstewart" w:date="2019-02-11T14:02:00Z">
        <w:r w:rsidRPr="008A1147">
          <w:rPr>
            <w:rFonts w:cs="Times New Roman"/>
            <w:b/>
            <w:color w:val="00B050"/>
            <w:szCs w:val="24"/>
            <w:lang w:val="en"/>
            <w:rPrChange w:id="14" w:author="fstewart" w:date="2019-02-11T14:12:00Z">
              <w:rPr>
                <w:rFonts w:ascii="Open Sans" w:hAnsi="Open Sans" w:cs="Arial"/>
                <w:color w:val="1C1D1E"/>
                <w:sz w:val="18"/>
                <w:szCs w:val="18"/>
                <w:lang w:val="en"/>
              </w:rPr>
            </w:rPrChange>
          </w:rPr>
          <w:t>Faculty of Forestry, University of British Columbia, Vancouver, BC, Canada</w:t>
        </w:r>
      </w:ins>
    </w:p>
    <w:p w14:paraId="55458F15" w14:textId="3092458D" w:rsidR="002868E2" w:rsidRPr="00376CC5" w:rsidRDefault="002868E2" w:rsidP="00671D9A">
      <w:pPr>
        <w:spacing w:before="240" w:after="0"/>
        <w:rPr>
          <w:rFonts w:cs="Times New Roman"/>
          <w:b/>
          <w:szCs w:val="24"/>
        </w:rPr>
      </w:pPr>
      <w:r w:rsidRPr="00376CC5">
        <w:rPr>
          <w:rFonts w:cs="Times New Roman"/>
          <w:b/>
          <w:szCs w:val="24"/>
        </w:rPr>
        <w:t xml:space="preserve">* Correspondence: </w:t>
      </w:r>
      <w:r w:rsidR="00671D9A" w:rsidRPr="00376CC5">
        <w:rPr>
          <w:rFonts w:cs="Times New Roman"/>
          <w:b/>
          <w:szCs w:val="24"/>
        </w:rPr>
        <w:br/>
      </w:r>
      <w:r w:rsidR="009D57AA">
        <w:rPr>
          <w:rFonts w:cs="Times New Roman"/>
          <w:szCs w:val="24"/>
        </w:rPr>
        <w:t>Richard Winder</w:t>
      </w:r>
      <w:r w:rsidR="00671D9A" w:rsidRPr="00376CC5">
        <w:rPr>
          <w:rFonts w:cs="Times New Roman"/>
          <w:szCs w:val="24"/>
        </w:rPr>
        <w:br/>
      </w:r>
      <w:r w:rsidR="009D57AA">
        <w:rPr>
          <w:rFonts w:cs="Times New Roman"/>
          <w:szCs w:val="24"/>
        </w:rPr>
        <w:t>Richard.Winder@canada.ca</w:t>
      </w:r>
    </w:p>
    <w:p w14:paraId="688EE9ED" w14:textId="55DC5E40" w:rsidR="00EA3D3C" w:rsidRPr="00376CC5" w:rsidRDefault="009D57AA" w:rsidP="00651CA2">
      <w:pPr>
        <w:pStyle w:val="AuthorList"/>
      </w:pPr>
      <w:r>
        <w:t>Keywords: Rangifer tarandus, policy, conservation, risk, landscape, decision support</w:t>
      </w:r>
    </w:p>
    <w:p w14:paraId="4DB10602" w14:textId="77777777" w:rsidR="008E2B54" w:rsidRPr="00376CC5" w:rsidRDefault="00EA3D3C" w:rsidP="00147395">
      <w:pPr>
        <w:pStyle w:val="AuthorList"/>
      </w:pPr>
      <w:r w:rsidRPr="00376CC5">
        <w:t>Abstract</w:t>
      </w:r>
    </w:p>
    <w:p w14:paraId="6BE76A3A" w14:textId="2E4A8F7B" w:rsidR="00431790" w:rsidRDefault="004A2351" w:rsidP="00B56A93">
      <w:pPr>
        <w:pStyle w:val="Heading1"/>
        <w:numPr>
          <w:ilvl w:val="0"/>
          <w:numId w:val="0"/>
        </w:numPr>
        <w:rPr>
          <w:ins w:id="15" w:author="fstewart" w:date="2019-02-11T14:36:00Z"/>
          <w:iCs/>
          <w:color w:val="00B050"/>
        </w:rPr>
      </w:pPr>
      <w:r>
        <w:t>Boreal</w:t>
      </w:r>
      <w:r w:rsidR="009D57AA" w:rsidRPr="00306458">
        <w:t xml:space="preserve"> Caribou (</w:t>
      </w:r>
      <w:r>
        <w:t xml:space="preserve">Woodland Caribou; </w:t>
      </w:r>
      <w:r w:rsidR="009D57AA" w:rsidRPr="00306458">
        <w:rPr>
          <w:i/>
          <w:iCs/>
        </w:rPr>
        <w:t>Rangifer tarandus</w:t>
      </w:r>
      <w:r w:rsidR="009D57AA" w:rsidRPr="00306458">
        <w:t xml:space="preserve"> </w:t>
      </w:r>
      <w:r w:rsidR="009D57AA" w:rsidRPr="00306458">
        <w:rPr>
          <w:i/>
          <w:iCs/>
        </w:rPr>
        <w:t>caribou</w:t>
      </w:r>
      <w:r w:rsidR="009D57AA" w:rsidRPr="00306458">
        <w:rPr>
          <w:iCs/>
        </w:rPr>
        <w:t>) is a prominent</w:t>
      </w:r>
      <w:r w:rsidR="00FE27C0">
        <w:rPr>
          <w:iCs/>
        </w:rPr>
        <w:t xml:space="preserve"> </w:t>
      </w:r>
      <w:r>
        <w:rPr>
          <w:iCs/>
        </w:rPr>
        <w:t>mammal</w:t>
      </w:r>
      <w:r w:rsidR="009D57AA" w:rsidRPr="00306458">
        <w:rPr>
          <w:iCs/>
        </w:rPr>
        <w:t xml:space="preserve"> at the heart of</w:t>
      </w:r>
      <w:r w:rsidR="00E15FDE">
        <w:rPr>
          <w:iCs/>
        </w:rPr>
        <w:t xml:space="preserve"> a decades-long</w:t>
      </w:r>
      <w:r w:rsidR="009D57AA" w:rsidRPr="00306458">
        <w:rPr>
          <w:iCs/>
        </w:rPr>
        <w:t xml:space="preserve"> conflict between </w:t>
      </w:r>
      <w:r w:rsidR="009D57AA" w:rsidRPr="005E0599">
        <w:rPr>
          <w:iCs/>
        </w:rPr>
        <w:t>the</w:t>
      </w:r>
      <w:r w:rsidR="009D57AA" w:rsidRPr="00306458">
        <w:rPr>
          <w:iCs/>
        </w:rPr>
        <w:t xml:space="preserve"> </w:t>
      </w:r>
      <w:r w:rsidR="009D57AA" w:rsidRPr="005E0599">
        <w:rPr>
          <w:iCs/>
        </w:rPr>
        <w:t>influential and growing</w:t>
      </w:r>
      <w:r w:rsidR="009D57AA" w:rsidRPr="00306458">
        <w:rPr>
          <w:iCs/>
        </w:rPr>
        <w:t xml:space="preserve"> resource sector and the need to conserve biodiversity. </w:t>
      </w:r>
      <w:r w:rsidR="00B41319" w:rsidRPr="00D11B41">
        <w:rPr>
          <w:iCs/>
          <w:color w:val="00B050"/>
        </w:rPr>
        <w:t xml:space="preserve">Novel insights on this </w:t>
      </w:r>
      <w:r w:rsidR="00E15FDE">
        <w:rPr>
          <w:iCs/>
          <w:color w:val="00B050"/>
        </w:rPr>
        <w:t>wicked</w:t>
      </w:r>
      <w:r w:rsidR="00E15FDE" w:rsidRPr="00D11B41">
        <w:rPr>
          <w:iCs/>
          <w:color w:val="00B050"/>
        </w:rPr>
        <w:t xml:space="preserve"> </w:t>
      </w:r>
      <w:r w:rsidR="00B41319" w:rsidRPr="00201E74">
        <w:rPr>
          <w:iCs/>
          <w:color w:val="00B050"/>
        </w:rPr>
        <w:t xml:space="preserve">conservation </w:t>
      </w:r>
      <w:r w:rsidR="00201E74">
        <w:rPr>
          <w:iCs/>
          <w:color w:val="00B050"/>
        </w:rPr>
        <w:t>challenge</w:t>
      </w:r>
      <w:r w:rsidR="00201E74" w:rsidRPr="00201E74">
        <w:rPr>
          <w:iCs/>
          <w:color w:val="00B050"/>
        </w:rPr>
        <w:t xml:space="preserve"> </w:t>
      </w:r>
      <w:r w:rsidR="00B41319" w:rsidRPr="00201E74">
        <w:rPr>
          <w:iCs/>
          <w:color w:val="00B050"/>
        </w:rPr>
        <w:t xml:space="preserve">may be gained by using tools developed for other high-stakes </w:t>
      </w:r>
      <w:r w:rsidR="00201E74">
        <w:rPr>
          <w:iCs/>
          <w:color w:val="00B050"/>
        </w:rPr>
        <w:t>problems</w:t>
      </w:r>
      <w:r w:rsidR="00B41319" w:rsidRPr="00201E74">
        <w:rPr>
          <w:iCs/>
          <w:color w:val="00B050"/>
        </w:rPr>
        <w:t xml:space="preserve">. </w:t>
      </w:r>
      <w:r w:rsidR="00B41319" w:rsidRPr="00D11B41">
        <w:rPr>
          <w:iCs/>
          <w:color w:val="00B050"/>
        </w:rPr>
        <w:t xml:space="preserve">Here, </w:t>
      </w:r>
      <w:r w:rsidR="00B41319" w:rsidRPr="00D11B41">
        <w:rPr>
          <w:color w:val="00B050"/>
        </w:rPr>
        <w:t>w</w:t>
      </w:r>
      <w:r w:rsidR="009D57AA" w:rsidRPr="00D11B41">
        <w:rPr>
          <w:color w:val="00B050"/>
        </w:rPr>
        <w:t>e</w:t>
      </w:r>
      <w:r w:rsidR="00B41319" w:rsidRPr="00D11B41">
        <w:rPr>
          <w:color w:val="00B050"/>
        </w:rPr>
        <w:t xml:space="preserve"> employ</w:t>
      </w:r>
      <w:r w:rsidR="009D57AA" w:rsidRPr="00D11B41">
        <w:rPr>
          <w:color w:val="00B050"/>
        </w:rPr>
        <w:t xml:space="preserve"> </w:t>
      </w:r>
      <w:r w:rsidR="009D57AA" w:rsidRPr="00306458">
        <w:t xml:space="preserve">a risk assessment tool </w:t>
      </w:r>
      <w:r w:rsidR="0037467B" w:rsidRPr="00D11B41">
        <w:rPr>
          <w:color w:val="00B050"/>
        </w:rPr>
        <w:t>commonly used in</w:t>
      </w:r>
      <w:r w:rsidR="00B41319" w:rsidRPr="00306458">
        <w:t xml:space="preserve"> </w:t>
      </w:r>
      <w:r w:rsidR="009D57AA" w:rsidRPr="00306458">
        <w:t xml:space="preserve">high-hazard industries to evaluate the cumulative effects of anthropogenic </w:t>
      </w:r>
      <w:r w:rsidR="00CA0423" w:rsidRPr="00D11B41">
        <w:rPr>
          <w:color w:val="00B050"/>
        </w:rPr>
        <w:t xml:space="preserve">and </w:t>
      </w:r>
      <w:r w:rsidR="009D57AA" w:rsidRPr="00D11B41">
        <w:rPr>
          <w:color w:val="00B050"/>
        </w:rPr>
        <w:t>natural</w:t>
      </w:r>
      <w:r w:rsidR="009D57AA" w:rsidRPr="00306458">
        <w:t xml:space="preserve"> factors that regulate </w:t>
      </w:r>
      <w:r w:rsidR="009D57AA">
        <w:t>B</w:t>
      </w:r>
      <w:r w:rsidR="009D57AA" w:rsidRPr="00306458">
        <w:t xml:space="preserve">oreal </w:t>
      </w:r>
      <w:r w:rsidR="009D57AA">
        <w:t>C</w:t>
      </w:r>
      <w:r w:rsidR="009D57AA" w:rsidRPr="00306458">
        <w:t xml:space="preserve">aribou populations. </w:t>
      </w:r>
      <w:r w:rsidR="009D57AA" w:rsidRPr="00306458">
        <w:rPr>
          <w:iCs/>
        </w:rPr>
        <w:t xml:space="preserve">The strength of the bow-tie </w:t>
      </w:r>
      <w:r w:rsidR="00EF0F8D">
        <w:rPr>
          <w:iCs/>
        </w:rPr>
        <w:t>tool</w:t>
      </w:r>
      <w:r w:rsidR="00EF0F8D" w:rsidRPr="00306458">
        <w:rPr>
          <w:iCs/>
        </w:rPr>
        <w:t xml:space="preserve"> </w:t>
      </w:r>
      <w:r w:rsidR="0037467B">
        <w:rPr>
          <w:iCs/>
        </w:rPr>
        <w:t>(</w:t>
      </w:r>
      <w:r w:rsidR="009D57AA" w:rsidRPr="00306458">
        <w:t xml:space="preserve">ISO 31010 Bow-tie Risk Assessment Analysis Tool) </w:t>
      </w:r>
      <w:r w:rsidR="009D57AA" w:rsidRPr="00306458">
        <w:rPr>
          <w:iCs/>
        </w:rPr>
        <w:t xml:space="preserve">lies in the reduction of complexity around a policy issue to produce a comprehensible synthesis of </w:t>
      </w:r>
      <w:del w:id="16" w:author="fstewart" w:date="2019-02-11T14:26:00Z">
        <w:r w:rsidR="009D57AA" w:rsidRPr="00306458" w:rsidDel="008149BF">
          <w:rPr>
            <w:iCs/>
          </w:rPr>
          <w:delText xml:space="preserve">both </w:delText>
        </w:r>
      </w:del>
      <w:r w:rsidR="009D57AA" w:rsidRPr="00306458">
        <w:rPr>
          <w:iCs/>
        </w:rPr>
        <w:t>cumulative effects</w:t>
      </w:r>
      <w:ins w:id="17" w:author="fstewart" w:date="2019-02-11T14:26:00Z">
        <w:r w:rsidR="008149BF">
          <w:rPr>
            <w:iCs/>
          </w:rPr>
          <w:t>,</w:t>
        </w:r>
      </w:ins>
      <w:r w:rsidR="009D57AA" w:rsidRPr="00306458">
        <w:rPr>
          <w:iCs/>
        </w:rPr>
        <w:t xml:space="preserve"> </w:t>
      </w:r>
      <w:del w:id="18" w:author="fstewart" w:date="2019-02-11T14:26:00Z">
        <w:r w:rsidR="009D57AA" w:rsidRPr="00306458" w:rsidDel="008149BF">
          <w:rPr>
            <w:iCs/>
          </w:rPr>
          <w:delText xml:space="preserve">and </w:delText>
        </w:r>
      </w:del>
      <w:r w:rsidR="009D57AA" w:rsidRPr="00306458">
        <w:rPr>
          <w:iCs/>
        </w:rPr>
        <w:t>the potential barriers for avoiding negative consequences</w:t>
      </w:r>
      <w:ins w:id="19" w:author="fstewart" w:date="2019-02-11T14:26:00Z">
        <w:r w:rsidR="008149BF">
          <w:rPr>
            <w:iCs/>
          </w:rPr>
          <w:t xml:space="preserve">, </w:t>
        </w:r>
        <w:r w:rsidR="008149BF" w:rsidRPr="008149BF">
          <w:rPr>
            <w:iCs/>
            <w:color w:val="00B050"/>
            <w:rPrChange w:id="20" w:author="fstewart" w:date="2019-02-11T14:26:00Z">
              <w:rPr>
                <w:iCs/>
              </w:rPr>
            </w:rPrChange>
          </w:rPr>
          <w:t>and novel insights into the drivers of risk</w:t>
        </w:r>
      </w:ins>
      <w:r w:rsidR="009D57AA" w:rsidRPr="008149BF">
        <w:rPr>
          <w:iCs/>
          <w:color w:val="00B050"/>
          <w:rPrChange w:id="21" w:author="fstewart" w:date="2019-02-11T14:26:00Z">
            <w:rPr>
              <w:iCs/>
            </w:rPr>
          </w:rPrChange>
        </w:rPr>
        <w:t>.</w:t>
      </w:r>
      <w:r w:rsidR="009D57AA" w:rsidRPr="00306458">
        <w:rPr>
          <w:iCs/>
        </w:rPr>
        <w:t xml:space="preserve"> We used a </w:t>
      </w:r>
      <w:del w:id="22" w:author="fstewart" w:date="2019-02-08T16:01:00Z">
        <w:r w:rsidR="009D57AA" w:rsidRPr="00306458" w:rsidDel="00844CF8">
          <w:rPr>
            <w:iCs/>
          </w:rPr>
          <w:delText xml:space="preserve">Bow-tie </w:delText>
        </w:r>
        <w:r w:rsidR="00EF0F8D" w:rsidDel="00844CF8">
          <w:rPr>
            <w:iCs/>
          </w:rPr>
          <w:delText>tool</w:delText>
        </w:r>
      </w:del>
      <w:ins w:id="23" w:author="fstewart" w:date="2019-02-08T16:01:00Z">
        <w:r w:rsidR="00844CF8">
          <w:rPr>
            <w:iCs/>
          </w:rPr>
          <w:t>BRAT</w:t>
        </w:r>
      </w:ins>
      <w:r w:rsidR="00EF0F8D" w:rsidRPr="00306458">
        <w:rPr>
          <w:iCs/>
        </w:rPr>
        <w:t xml:space="preserve"> </w:t>
      </w:r>
      <w:r w:rsidR="00922F80" w:rsidRPr="00922F80">
        <w:rPr>
          <w:iCs/>
          <w:color w:val="00B050"/>
        </w:rPr>
        <w:t xml:space="preserve">to </w:t>
      </w:r>
      <w:r w:rsidR="00922F80">
        <w:rPr>
          <w:iCs/>
          <w:color w:val="00B050"/>
        </w:rPr>
        <w:t>produce</w:t>
      </w:r>
      <w:r w:rsidR="00922F80" w:rsidRPr="00922F80">
        <w:rPr>
          <w:iCs/>
          <w:color w:val="00B050"/>
        </w:rPr>
        <w:t xml:space="preserve"> </w:t>
      </w:r>
      <w:r w:rsidR="00922F80">
        <w:rPr>
          <w:iCs/>
        </w:rPr>
        <w:t>a</w:t>
      </w:r>
      <w:r w:rsidR="009D57AA">
        <w:rPr>
          <w:iCs/>
        </w:rPr>
        <w:t xml:space="preserve"> visual </w:t>
      </w:r>
      <w:r w:rsidR="009D57AA" w:rsidRPr="00306458">
        <w:rPr>
          <w:iCs/>
        </w:rPr>
        <w:t>synthesi</w:t>
      </w:r>
      <w:r w:rsidR="009D57AA">
        <w:rPr>
          <w:iCs/>
        </w:rPr>
        <w:t>s</w:t>
      </w:r>
      <w:r w:rsidR="009D57AA" w:rsidRPr="00306458">
        <w:rPr>
          <w:iCs/>
        </w:rPr>
        <w:t xml:space="preserve"> </w:t>
      </w:r>
      <w:r w:rsidR="009D57AA">
        <w:rPr>
          <w:iCs/>
        </w:rPr>
        <w:t xml:space="preserve">of the </w:t>
      </w:r>
      <w:r w:rsidR="009D57AA" w:rsidRPr="00306458">
        <w:rPr>
          <w:iCs/>
        </w:rPr>
        <w:t>cumulative effects</w:t>
      </w:r>
      <w:r w:rsidR="00CA0423">
        <w:rPr>
          <w:iCs/>
        </w:rPr>
        <w:t xml:space="preserve"> </w:t>
      </w:r>
      <w:r w:rsidR="00CA0423" w:rsidRPr="00D11B41">
        <w:rPr>
          <w:iCs/>
          <w:color w:val="00B050"/>
        </w:rPr>
        <w:t>causing the growth rate (</w:t>
      </w:r>
      <w:r w:rsidR="00201E74" w:rsidRPr="00D11B41">
        <w:rPr>
          <w:iCs/>
          <w:color w:val="00B050"/>
        </w:rPr>
        <w:t>λ</w:t>
      </w:r>
      <w:r w:rsidR="00CA0423" w:rsidRPr="00D11B41">
        <w:rPr>
          <w:iCs/>
          <w:color w:val="00B050"/>
        </w:rPr>
        <w:t xml:space="preserve">) of Boreal Caribou populations </w:t>
      </w:r>
      <w:del w:id="24" w:author="fstewart" w:date="2019-02-11T14:27:00Z">
        <w:r w:rsidR="00CA0423" w:rsidRPr="00D11B41" w:rsidDel="008149BF">
          <w:rPr>
            <w:iCs/>
            <w:color w:val="00B050"/>
          </w:rPr>
          <w:delText xml:space="preserve">of Northeastern British Columbia </w:delText>
        </w:r>
      </w:del>
      <w:r w:rsidR="00CA0423" w:rsidRPr="00D11B41">
        <w:rPr>
          <w:iCs/>
          <w:color w:val="00B050"/>
        </w:rPr>
        <w:t xml:space="preserve">to persistently fall below </w:t>
      </w:r>
      <w:ins w:id="25" w:author="fstewart" w:date="2019-02-08T16:01:00Z">
        <w:r w:rsidR="00844CF8">
          <w:rPr>
            <w:iCs/>
            <w:color w:val="00B050"/>
          </w:rPr>
          <w:t>a sustainable level</w:t>
        </w:r>
      </w:ins>
      <w:del w:id="26" w:author="fstewart" w:date="2019-02-08T16:01:00Z">
        <w:r w:rsidR="00201E74" w:rsidRPr="00D11B41" w:rsidDel="00844CF8">
          <w:rPr>
            <w:iCs/>
            <w:color w:val="00B050"/>
          </w:rPr>
          <w:delText>1.0 (a sustainable level</w:delText>
        </w:r>
        <w:r w:rsidR="00201E74" w:rsidRPr="00922F80" w:rsidDel="00844CF8">
          <w:rPr>
            <w:iCs/>
            <w:color w:val="00B050"/>
          </w:rPr>
          <w:delText>)</w:delText>
        </w:r>
      </w:del>
      <w:r w:rsidR="00201E74" w:rsidRPr="00922F80">
        <w:rPr>
          <w:iCs/>
          <w:color w:val="00B050"/>
        </w:rPr>
        <w:t>.</w:t>
      </w:r>
      <w:r w:rsidR="00201E74">
        <w:rPr>
          <w:iCs/>
        </w:rPr>
        <w:t xml:space="preserve">  </w:t>
      </w:r>
      <w:r w:rsidR="00922F80" w:rsidRPr="00D11B41">
        <w:rPr>
          <w:iCs/>
          <w:color w:val="00B050"/>
        </w:rPr>
        <w:t>This diagram provided the basis for a semi-quantitative (Layers of Protection</w:t>
      </w:r>
      <w:r w:rsidR="001F5B0C">
        <w:rPr>
          <w:iCs/>
          <w:color w:val="00B050"/>
        </w:rPr>
        <w:t>; LOPA</w:t>
      </w:r>
      <w:r w:rsidR="00922F80" w:rsidRPr="00D11B41">
        <w:rPr>
          <w:iCs/>
          <w:color w:val="00B050"/>
        </w:rPr>
        <w:t xml:space="preserve">) analysis of risk probabilities </w:t>
      </w:r>
      <w:del w:id="27" w:author="fstewart" w:date="2019-02-08T16:03:00Z">
        <w:r w:rsidR="00922F80" w:rsidRPr="00D11B41" w:rsidDel="00844CF8">
          <w:rPr>
            <w:iCs/>
            <w:color w:val="00B050"/>
          </w:rPr>
          <w:delText xml:space="preserve">in three </w:delText>
        </w:r>
        <w:r w:rsidR="00EF0F8D" w:rsidDel="00844CF8">
          <w:rPr>
            <w:iCs/>
            <w:color w:val="00B050"/>
          </w:rPr>
          <w:delText>80</w:delText>
        </w:r>
        <w:r w:rsidR="00922F80" w:rsidRPr="00D11B41" w:rsidDel="00844CF8">
          <w:rPr>
            <w:iCs/>
            <w:color w:val="00B050"/>
          </w:rPr>
          <w:delText>00km</w:delText>
        </w:r>
        <w:r w:rsidR="00922F80" w:rsidRPr="006E1F74" w:rsidDel="00844CF8">
          <w:rPr>
            <w:iCs/>
            <w:color w:val="00B050"/>
            <w:vertAlign w:val="superscript"/>
          </w:rPr>
          <w:delText>2</w:delText>
        </w:r>
        <w:r w:rsidR="00922F80" w:rsidRPr="00D11B41" w:rsidDel="00844CF8">
          <w:rPr>
            <w:iCs/>
            <w:color w:val="00B050"/>
          </w:rPr>
          <w:delText xml:space="preserve"> study areas</w:delText>
        </w:r>
      </w:del>
      <w:ins w:id="28" w:author="fstewart" w:date="2019-02-08T16:03:00Z">
        <w:r w:rsidR="00844CF8">
          <w:rPr>
            <w:iCs/>
            <w:color w:val="00B050"/>
          </w:rPr>
          <w:t>for two caribou herds</w:t>
        </w:r>
      </w:ins>
      <w:ins w:id="29" w:author="fstewart" w:date="2019-02-11T14:27:00Z">
        <w:r w:rsidR="008149BF">
          <w:rPr>
            <w:iCs/>
            <w:color w:val="00B050"/>
          </w:rPr>
          <w:t xml:space="preserve"> in Northeastern British Columbia, Canada</w:t>
        </w:r>
      </w:ins>
      <w:ins w:id="30" w:author="fstewart" w:date="2019-02-08T16:03:00Z">
        <w:r w:rsidR="00844CF8">
          <w:rPr>
            <w:iCs/>
            <w:color w:val="00B050"/>
          </w:rPr>
          <w:t>:</w:t>
        </w:r>
        <w:r w:rsidR="00684B84">
          <w:rPr>
            <w:iCs/>
            <w:color w:val="00B050"/>
          </w:rPr>
          <w:t xml:space="preserve"> Chinchaga and Snake-Sahte</w:t>
        </w:r>
        <w:r w:rsidR="00844CF8">
          <w:rPr>
            <w:iCs/>
            <w:color w:val="00B050"/>
          </w:rPr>
          <w:t>hneh</w:t>
        </w:r>
      </w:ins>
      <w:ins w:id="31" w:author="fstewart" w:date="2019-02-08T16:04:00Z">
        <w:r w:rsidR="00844CF8">
          <w:rPr>
            <w:iCs/>
            <w:color w:val="00B050"/>
          </w:rPr>
          <w:t>.</w:t>
        </w:r>
      </w:ins>
      <w:del w:id="32" w:author="fstewart" w:date="2019-02-08T16:04:00Z">
        <w:r w:rsidR="00922F80" w:rsidRPr="00D11B41" w:rsidDel="00844CF8">
          <w:rPr>
            <w:iCs/>
            <w:color w:val="00B050"/>
          </w:rPr>
          <w:delText>;</w:delText>
        </w:r>
      </w:del>
      <w:r w:rsidR="00922F80" w:rsidRPr="00D11B41">
        <w:rPr>
          <w:iCs/>
          <w:color w:val="00B050"/>
        </w:rPr>
        <w:t xml:space="preserve"> </w:t>
      </w:r>
      <w:ins w:id="33" w:author="fstewart" w:date="2019-02-08T16:04:00Z">
        <w:r w:rsidR="00844CF8">
          <w:rPr>
            <w:iCs/>
            <w:color w:val="00B050"/>
          </w:rPr>
          <w:t>H</w:t>
        </w:r>
      </w:ins>
      <w:del w:id="34" w:author="fstewart" w:date="2019-02-08T16:04:00Z">
        <w:r w:rsidR="00922F80" w:rsidRPr="00D11B41" w:rsidDel="00844CF8">
          <w:rPr>
            <w:iCs/>
            <w:color w:val="00B050"/>
          </w:rPr>
          <w:delText>h</w:delText>
        </w:r>
      </w:del>
      <w:r w:rsidR="00922F80" w:rsidRPr="00D11B41">
        <w:rPr>
          <w:iCs/>
          <w:color w:val="00B050"/>
        </w:rPr>
        <w:t xml:space="preserve">ypothetical </w:t>
      </w:r>
      <w:r w:rsidR="00A91B81">
        <w:rPr>
          <w:iCs/>
          <w:color w:val="00B050"/>
        </w:rPr>
        <w:t xml:space="preserve">mitigation </w:t>
      </w:r>
      <w:r w:rsidR="00922F80" w:rsidRPr="00D11B41">
        <w:rPr>
          <w:iCs/>
          <w:color w:val="00B050"/>
        </w:rPr>
        <w:t xml:space="preserve">scenarios involving restoration of linear features, </w:t>
      </w:r>
      <w:r w:rsidR="00A91B81">
        <w:rPr>
          <w:iCs/>
          <w:color w:val="00B050"/>
        </w:rPr>
        <w:t xml:space="preserve">maternal penning, </w:t>
      </w:r>
      <w:del w:id="35" w:author="fstewart" w:date="2019-02-11T14:28:00Z">
        <w:r w:rsidR="00922F80" w:rsidRPr="00D11B41" w:rsidDel="008149BF">
          <w:rPr>
            <w:iCs/>
            <w:color w:val="00B050"/>
          </w:rPr>
          <w:delText xml:space="preserve">optimal </w:delText>
        </w:r>
      </w:del>
      <w:ins w:id="36" w:author="fstewart" w:date="2019-02-11T14:29:00Z">
        <w:r w:rsidR="008149BF">
          <w:rPr>
            <w:iCs/>
            <w:color w:val="00B050"/>
          </w:rPr>
          <w:t>wolf culls</w:t>
        </w:r>
      </w:ins>
      <w:del w:id="37" w:author="fstewart" w:date="2019-02-11T14:29:00Z">
        <w:r w:rsidR="00D11B41" w:rsidRPr="00D11B41" w:rsidDel="008149BF">
          <w:rPr>
            <w:iCs/>
            <w:color w:val="00B050"/>
          </w:rPr>
          <w:delText xml:space="preserve">predator </w:delText>
        </w:r>
        <w:r w:rsidR="00922F80" w:rsidRPr="00D11B41" w:rsidDel="008149BF">
          <w:rPr>
            <w:iCs/>
            <w:color w:val="00B050"/>
          </w:rPr>
          <w:delText>control</w:delText>
        </w:r>
      </w:del>
      <w:r w:rsidR="00922F80" w:rsidRPr="00D11B41">
        <w:rPr>
          <w:iCs/>
          <w:color w:val="00B050"/>
        </w:rPr>
        <w:t xml:space="preserve">, and </w:t>
      </w:r>
      <w:del w:id="38" w:author="fstewart" w:date="2019-02-08T16:04:00Z">
        <w:r w:rsidR="00922F80" w:rsidRPr="00D11B41" w:rsidDel="00844CF8">
          <w:rPr>
            <w:iCs/>
            <w:color w:val="00B050"/>
          </w:rPr>
          <w:delText>climate change were compared</w:delText>
        </w:r>
      </w:del>
      <w:ins w:id="39" w:author="fstewart" w:date="2019-02-08T16:10:00Z">
        <w:r w:rsidR="00344BEC">
          <w:rPr>
            <w:iCs/>
            <w:color w:val="00B050"/>
          </w:rPr>
          <w:t xml:space="preserve">a </w:t>
        </w:r>
      </w:ins>
      <w:ins w:id="40" w:author="fstewart" w:date="2019-02-08T16:04:00Z">
        <w:r w:rsidR="00844CF8">
          <w:rPr>
            <w:iCs/>
            <w:color w:val="00B050"/>
          </w:rPr>
          <w:t>combination of mitigations were compared</w:t>
        </w:r>
      </w:ins>
      <w:r w:rsidR="00922F80" w:rsidRPr="00D11B41">
        <w:rPr>
          <w:iCs/>
          <w:color w:val="00B050"/>
        </w:rPr>
        <w:t xml:space="preserve"> with current conditions. </w:t>
      </w:r>
      <w:r w:rsidR="00D11B41" w:rsidRPr="00D11B41">
        <w:rPr>
          <w:iCs/>
          <w:color w:val="00B050"/>
        </w:rPr>
        <w:t>The analysis suggests that</w:t>
      </w:r>
      <w:r w:rsidR="00A91B81">
        <w:rPr>
          <w:iCs/>
          <w:color w:val="00B050"/>
        </w:rPr>
        <w:t xml:space="preserve"> all study areas </w:t>
      </w:r>
      <w:ins w:id="41" w:author="fstewart" w:date="2019-02-08T16:05:00Z">
        <w:r w:rsidR="00844CF8">
          <w:rPr>
            <w:iCs/>
            <w:color w:val="00B050"/>
          </w:rPr>
          <w:t xml:space="preserve">currently </w:t>
        </w:r>
      </w:ins>
      <w:r w:rsidR="00A91B81">
        <w:rPr>
          <w:iCs/>
          <w:color w:val="00B050"/>
        </w:rPr>
        <w:t xml:space="preserve">require </w:t>
      </w:r>
      <w:ins w:id="42" w:author="fstewart" w:date="2019-02-11T14:29:00Z">
        <w:r w:rsidR="008149BF">
          <w:rPr>
            <w:iCs/>
            <w:color w:val="00B050"/>
          </w:rPr>
          <w:t xml:space="preserve">wolf culls as a strategy of </w:t>
        </w:r>
      </w:ins>
      <w:r w:rsidR="00A91B81">
        <w:rPr>
          <w:iCs/>
          <w:color w:val="00B050"/>
        </w:rPr>
        <w:t>predator management</w:t>
      </w:r>
      <w:ins w:id="43" w:author="fstewart" w:date="2019-02-08T16:06:00Z">
        <w:r w:rsidR="00844CF8">
          <w:rPr>
            <w:iCs/>
            <w:color w:val="00B050"/>
          </w:rPr>
          <w:t xml:space="preserve">, but that predation from compensatory predators may account for a large </w:t>
        </w:r>
      </w:ins>
      <w:ins w:id="44" w:author="fstewart" w:date="2019-02-08T16:13:00Z">
        <w:r w:rsidR="00684B84">
          <w:rPr>
            <w:iCs/>
            <w:color w:val="00B050"/>
          </w:rPr>
          <w:t>proportion</w:t>
        </w:r>
      </w:ins>
      <w:ins w:id="45" w:author="fstewart" w:date="2019-02-08T16:06:00Z">
        <w:r w:rsidR="00844CF8">
          <w:rPr>
            <w:iCs/>
            <w:color w:val="00B050"/>
          </w:rPr>
          <w:t xml:space="preserve"> of both adult and juvenile mortality.</w:t>
        </w:r>
      </w:ins>
      <w:del w:id="46" w:author="fstewart" w:date="2019-02-08T16:06:00Z">
        <w:r w:rsidR="00A91B81" w:rsidDel="00844CF8">
          <w:rPr>
            <w:iCs/>
            <w:color w:val="00B050"/>
          </w:rPr>
          <w:delText>,</w:delText>
        </w:r>
      </w:del>
      <w:r w:rsidR="00A91B81">
        <w:rPr>
          <w:iCs/>
          <w:color w:val="00B050"/>
        </w:rPr>
        <w:t xml:space="preserve"> </w:t>
      </w:r>
      <w:del w:id="47" w:author="fstewart" w:date="2019-02-08T16:05:00Z">
        <w:r w:rsidR="00A91B81" w:rsidDel="00844CF8">
          <w:rPr>
            <w:iCs/>
            <w:color w:val="00B050"/>
          </w:rPr>
          <w:delText>and that</w:delText>
        </w:r>
      </w:del>
      <w:del w:id="48" w:author="fstewart" w:date="2019-02-08T16:07:00Z">
        <w:r w:rsidR="00D11B41" w:rsidRPr="00D11B41" w:rsidDel="00844CF8">
          <w:rPr>
            <w:iCs/>
            <w:color w:val="00B050"/>
          </w:rPr>
          <w:delText xml:space="preserve"> t</w:delText>
        </w:r>
      </w:del>
      <w:ins w:id="49" w:author="fstewart" w:date="2019-02-08T16:08:00Z">
        <w:r w:rsidR="00844CF8">
          <w:rPr>
            <w:iCs/>
            <w:color w:val="00B050"/>
          </w:rPr>
          <w:t xml:space="preserve"> </w:t>
        </w:r>
      </w:ins>
      <w:ins w:id="50" w:author="fstewart" w:date="2019-02-08T16:14:00Z">
        <w:r w:rsidR="00684B84">
          <w:rPr>
            <w:iCs/>
            <w:color w:val="00B050"/>
          </w:rPr>
          <w:t>Combined</w:t>
        </w:r>
      </w:ins>
      <w:del w:id="51" w:author="fstewart" w:date="2019-02-08T16:14:00Z">
        <w:r w:rsidR="00D11B41" w:rsidRPr="00D11B41" w:rsidDel="00684B84">
          <w:rPr>
            <w:iCs/>
            <w:color w:val="00B050"/>
          </w:rPr>
          <w:delText>rade-offs between</w:delText>
        </w:r>
      </w:del>
      <w:r w:rsidR="00D11B41" w:rsidRPr="00D11B41">
        <w:rPr>
          <w:iCs/>
          <w:color w:val="00B050"/>
        </w:rPr>
        <w:t xml:space="preserve"> </w:t>
      </w:r>
      <w:ins w:id="52" w:author="fstewart" w:date="2019-02-08T16:05:00Z">
        <w:r w:rsidR="00844CF8">
          <w:rPr>
            <w:iCs/>
            <w:color w:val="00B050"/>
          </w:rPr>
          <w:t xml:space="preserve">linear feature </w:t>
        </w:r>
      </w:ins>
      <w:r w:rsidR="00D11B41" w:rsidRPr="00D11B41">
        <w:rPr>
          <w:iCs/>
          <w:color w:val="00B050"/>
        </w:rPr>
        <w:t>restoration</w:t>
      </w:r>
      <w:r w:rsidR="00A91B81">
        <w:rPr>
          <w:iCs/>
          <w:color w:val="00B050"/>
        </w:rPr>
        <w:t xml:space="preserve"> and maternal penning</w:t>
      </w:r>
      <w:r w:rsidR="00D11B41" w:rsidRPr="00D11B41">
        <w:rPr>
          <w:iCs/>
          <w:color w:val="00B050"/>
        </w:rPr>
        <w:t xml:space="preserve"> may be</w:t>
      </w:r>
      <w:ins w:id="53" w:author="fstewart" w:date="2019-02-11T14:29:00Z">
        <w:r w:rsidR="008149BF">
          <w:rPr>
            <w:iCs/>
            <w:color w:val="00B050"/>
          </w:rPr>
          <w:t xml:space="preserve"> an alternate</w:t>
        </w:r>
      </w:ins>
      <w:r w:rsidR="00D11B41" w:rsidRPr="00D11B41">
        <w:rPr>
          <w:iCs/>
          <w:color w:val="00B050"/>
        </w:rPr>
        <w:t xml:space="preserve"> </w:t>
      </w:r>
      <w:del w:id="54" w:author="fstewart" w:date="2019-02-11T14:29:00Z">
        <w:r w:rsidR="00D11B41" w:rsidRPr="00D11B41" w:rsidDel="008149BF">
          <w:rPr>
            <w:iCs/>
            <w:color w:val="00B050"/>
          </w:rPr>
          <w:delText>possible</w:delText>
        </w:r>
      </w:del>
      <w:ins w:id="55" w:author="fstewart" w:date="2019-02-08T16:14:00Z">
        <w:r w:rsidR="00684B84">
          <w:rPr>
            <w:iCs/>
            <w:color w:val="00B050"/>
          </w:rPr>
          <w:t>possible solution</w:t>
        </w:r>
      </w:ins>
      <w:del w:id="56" w:author="fstewart" w:date="2019-02-08T16:05:00Z">
        <w:r w:rsidR="00D11B41" w:rsidRPr="00D11B41" w:rsidDel="00844CF8">
          <w:rPr>
            <w:iCs/>
            <w:color w:val="00B050"/>
          </w:rPr>
          <w:delText>, but unknowns such as</w:delText>
        </w:r>
      </w:del>
      <w:ins w:id="57" w:author="fstewart" w:date="2019-02-08T16:05:00Z">
        <w:r w:rsidR="00844CF8">
          <w:rPr>
            <w:iCs/>
            <w:color w:val="00B050"/>
          </w:rPr>
          <w:t>.</w:t>
        </w:r>
      </w:ins>
      <w:r w:rsidR="00D11B41" w:rsidRPr="00D11B41">
        <w:rPr>
          <w:iCs/>
          <w:color w:val="00B050"/>
        </w:rPr>
        <w:t xml:space="preserve"> </w:t>
      </w:r>
      <w:ins w:id="58" w:author="fstewart" w:date="2019-02-08T16:05:00Z">
        <w:r w:rsidR="00844CF8">
          <w:rPr>
            <w:iCs/>
            <w:color w:val="00B050"/>
          </w:rPr>
          <w:t>D</w:t>
        </w:r>
      </w:ins>
      <w:del w:id="59" w:author="fstewart" w:date="2019-02-08T16:05:00Z">
        <w:r w:rsidR="00D11B41" w:rsidRPr="00D11B41" w:rsidDel="00844CF8">
          <w:rPr>
            <w:iCs/>
            <w:color w:val="00B050"/>
          </w:rPr>
          <w:delText>d</w:delText>
        </w:r>
      </w:del>
      <w:r w:rsidR="00D11B41" w:rsidRPr="00D11B41">
        <w:rPr>
          <w:iCs/>
          <w:color w:val="00B050"/>
        </w:rPr>
        <w:t xml:space="preserve">isease impacts, hunting of alternate prey, </w:t>
      </w:r>
      <w:r w:rsidR="00A91B81">
        <w:rPr>
          <w:iCs/>
          <w:color w:val="00B050"/>
        </w:rPr>
        <w:t>and population health</w:t>
      </w:r>
      <w:r w:rsidR="006E1F74">
        <w:rPr>
          <w:iCs/>
          <w:color w:val="00B050"/>
        </w:rPr>
        <w:t xml:space="preserve"> </w:t>
      </w:r>
      <w:r w:rsidR="00D11B41" w:rsidRPr="00D11B41">
        <w:rPr>
          <w:iCs/>
          <w:color w:val="00B050"/>
        </w:rPr>
        <w:t>require explication to better understand risks</w:t>
      </w:r>
      <w:del w:id="60" w:author="fstewart" w:date="2019-02-08T16:06:00Z">
        <w:r w:rsidR="00D11B41" w:rsidRPr="00D11B41" w:rsidDel="00844CF8">
          <w:rPr>
            <w:iCs/>
            <w:color w:val="00B050"/>
          </w:rPr>
          <w:delText>.  Meanwhile, climate</w:delText>
        </w:r>
      </w:del>
      <w:ins w:id="61" w:author="fstewart" w:date="2019-02-08T16:06:00Z">
        <w:r w:rsidR="00844CF8">
          <w:rPr>
            <w:iCs/>
            <w:color w:val="00B050"/>
          </w:rPr>
          <w:t xml:space="preserve"> and climate</w:t>
        </w:r>
      </w:ins>
      <w:r w:rsidR="00D11B41" w:rsidRPr="00D11B41">
        <w:rPr>
          <w:iCs/>
          <w:color w:val="00B050"/>
        </w:rPr>
        <w:t xml:space="preserve"> change may ultimately </w:t>
      </w:r>
      <w:del w:id="62" w:author="fstewart" w:date="2019-02-08T16:08:00Z">
        <w:r w:rsidR="00D11B41" w:rsidRPr="00D11B41" w:rsidDel="00844CF8">
          <w:rPr>
            <w:iCs/>
            <w:color w:val="00B050"/>
          </w:rPr>
          <w:delText xml:space="preserve">add </w:delText>
        </w:r>
      </w:del>
      <w:ins w:id="63" w:author="fstewart" w:date="2019-02-08T16:08:00Z">
        <w:r w:rsidR="00844CF8">
          <w:rPr>
            <w:iCs/>
            <w:color w:val="00B050"/>
          </w:rPr>
          <w:t>pose</w:t>
        </w:r>
        <w:r w:rsidR="00844CF8" w:rsidRPr="00D11B41">
          <w:rPr>
            <w:iCs/>
            <w:color w:val="00B050"/>
          </w:rPr>
          <w:t xml:space="preserve"> </w:t>
        </w:r>
      </w:ins>
      <w:del w:id="64" w:author="fstewart" w:date="2019-02-11T14:30:00Z">
        <w:r w:rsidR="00D11B41" w:rsidRPr="00D11B41" w:rsidDel="008149BF">
          <w:rPr>
            <w:iCs/>
            <w:color w:val="00B050"/>
          </w:rPr>
          <w:delText xml:space="preserve">risks </w:delText>
        </w:r>
      </w:del>
      <w:ins w:id="65" w:author="fstewart" w:date="2019-02-11T14:30:00Z">
        <w:r w:rsidR="008149BF">
          <w:rPr>
            <w:iCs/>
            <w:color w:val="00B050"/>
          </w:rPr>
          <w:t>barriers</w:t>
        </w:r>
        <w:r w:rsidR="008149BF" w:rsidRPr="00D11B41">
          <w:rPr>
            <w:iCs/>
            <w:color w:val="00B050"/>
          </w:rPr>
          <w:t xml:space="preserve"> </w:t>
        </w:r>
      </w:ins>
      <w:r w:rsidR="00D11B41" w:rsidRPr="00D11B41">
        <w:rPr>
          <w:iCs/>
          <w:color w:val="00B050"/>
        </w:rPr>
        <w:t xml:space="preserve">difficult to surmount.  </w:t>
      </w:r>
      <w:r w:rsidR="009D57AA" w:rsidRPr="00D11B41">
        <w:rPr>
          <w:iCs/>
          <w:color w:val="00B050"/>
        </w:rPr>
        <w:t xml:space="preserve">Bow-tie diagrams </w:t>
      </w:r>
      <w:r w:rsidR="00D11B41" w:rsidRPr="00D11B41">
        <w:rPr>
          <w:iCs/>
          <w:color w:val="00B050"/>
        </w:rPr>
        <w:t>are</w:t>
      </w:r>
      <w:r w:rsidR="009D57AA" w:rsidRPr="00D11B41">
        <w:rPr>
          <w:iCs/>
          <w:color w:val="00B050"/>
        </w:rPr>
        <w:t xml:space="preserve"> a </w:t>
      </w:r>
      <w:ins w:id="66" w:author="fstewart" w:date="2019-02-08T16:09:00Z">
        <w:r w:rsidR="00431790">
          <w:rPr>
            <w:iCs/>
            <w:color w:val="00B050"/>
          </w:rPr>
          <w:t xml:space="preserve">flexible, and quantifiable, </w:t>
        </w:r>
      </w:ins>
      <w:del w:id="67" w:author="fstewart" w:date="2019-02-11T14:36:00Z">
        <w:r w:rsidR="009D57AA" w:rsidRPr="00D11B41" w:rsidDel="00431790">
          <w:rPr>
            <w:iCs/>
            <w:color w:val="00B050"/>
          </w:rPr>
          <w:delText xml:space="preserve">useful </w:delText>
        </w:r>
      </w:del>
      <w:r w:rsidR="009D57AA" w:rsidRPr="00D11B41">
        <w:rPr>
          <w:iCs/>
          <w:color w:val="00B050"/>
        </w:rPr>
        <w:t xml:space="preserve">tool </w:t>
      </w:r>
      <w:del w:id="68" w:author="fstewart" w:date="2019-02-11T14:38:00Z">
        <w:r w:rsidR="00D11B41" w:rsidRPr="00D11B41" w:rsidDel="00431790">
          <w:rPr>
            <w:iCs/>
            <w:color w:val="00B050"/>
          </w:rPr>
          <w:delText xml:space="preserve">for </w:delText>
        </w:r>
      </w:del>
      <w:ins w:id="69" w:author="fstewart" w:date="2019-02-11T14:38:00Z">
        <w:r w:rsidR="00431790">
          <w:rPr>
            <w:iCs/>
            <w:color w:val="00B050"/>
          </w:rPr>
          <w:t>that can translate</w:t>
        </w:r>
      </w:ins>
      <w:ins w:id="70" w:author="fstewart" w:date="2019-02-11T14:36:00Z">
        <w:r w:rsidR="00431790">
          <w:rPr>
            <w:iCs/>
            <w:color w:val="00B050"/>
          </w:rPr>
          <w:t xml:space="preserve"> resource management solutions to</w:t>
        </w:r>
      </w:ins>
      <w:ins w:id="71" w:author="fstewart" w:date="2019-02-11T14:38:00Z">
        <w:r w:rsidR="00431790">
          <w:rPr>
            <w:iCs/>
            <w:color w:val="00B050"/>
          </w:rPr>
          <w:t xml:space="preserve"> the</w:t>
        </w:r>
      </w:ins>
      <w:ins w:id="72" w:author="fstewart" w:date="2019-02-11T14:36:00Z">
        <w:r w:rsidR="00431790">
          <w:rPr>
            <w:iCs/>
            <w:color w:val="00B050"/>
          </w:rPr>
          <w:t xml:space="preserve"> </w:t>
        </w:r>
      </w:ins>
      <w:ins w:id="73" w:author="fstewart" w:date="2019-02-11T14:38:00Z">
        <w:r w:rsidR="00431790">
          <w:rPr>
            <w:iCs/>
            <w:color w:val="00B050"/>
          </w:rPr>
          <w:t>diverse audience</w:t>
        </w:r>
      </w:ins>
      <w:ins w:id="74" w:author="fstewart" w:date="2019-02-11T14:37:00Z">
        <w:r w:rsidR="00431790">
          <w:rPr>
            <w:iCs/>
            <w:color w:val="00B050"/>
          </w:rPr>
          <w:t xml:space="preserve"> </w:t>
        </w:r>
      </w:ins>
      <w:ins w:id="75" w:author="fstewart" w:date="2019-02-11T14:38:00Z">
        <w:r w:rsidR="00431790">
          <w:rPr>
            <w:iCs/>
            <w:color w:val="00B050"/>
          </w:rPr>
          <w:t xml:space="preserve">involved in </w:t>
        </w:r>
      </w:ins>
      <w:ins w:id="76" w:author="fstewart" w:date="2019-02-11T14:39:00Z">
        <w:r w:rsidR="00431790">
          <w:rPr>
            <w:iCs/>
            <w:color w:val="00B050"/>
          </w:rPr>
          <w:t xml:space="preserve">conservation </w:t>
        </w:r>
      </w:ins>
      <w:ins w:id="77" w:author="fstewart" w:date="2019-02-11T14:38:00Z">
        <w:r w:rsidR="00431790">
          <w:rPr>
            <w:iCs/>
            <w:color w:val="00B050"/>
          </w:rPr>
          <w:t>decision making; scientists, managers, and policy makers</w:t>
        </w:r>
      </w:ins>
      <w:ins w:id="78" w:author="fstewart" w:date="2019-02-11T14:39:00Z">
        <w:r w:rsidR="00431790">
          <w:rPr>
            <w:iCs/>
            <w:color w:val="00B050"/>
          </w:rPr>
          <w:t>.</w:t>
        </w:r>
      </w:ins>
    </w:p>
    <w:p w14:paraId="75223BD7" w14:textId="24E684D4" w:rsidR="00B56A93" w:rsidDel="00431790" w:rsidRDefault="009D57AA" w:rsidP="00431790">
      <w:pPr>
        <w:pStyle w:val="Heading1"/>
        <w:numPr>
          <w:ilvl w:val="0"/>
          <w:numId w:val="0"/>
        </w:numPr>
        <w:rPr>
          <w:del w:id="79" w:author="fstewart" w:date="2019-02-11T14:39:00Z"/>
          <w:color w:val="00B050"/>
        </w:rPr>
        <w:pPrChange w:id="80" w:author="fstewart" w:date="2019-02-11T14:39:00Z">
          <w:pPr>
            <w:pStyle w:val="Heading1"/>
            <w:numPr>
              <w:numId w:val="0"/>
            </w:numPr>
            <w:tabs>
              <w:tab w:val="clear" w:pos="567"/>
            </w:tabs>
            <w:ind w:left="0" w:firstLine="0"/>
          </w:pPr>
        </w:pPrChange>
      </w:pPr>
      <w:del w:id="81" w:author="fstewart" w:date="2019-02-11T14:39:00Z">
        <w:r w:rsidRPr="00D11B41" w:rsidDel="00431790">
          <w:rPr>
            <w:iCs/>
            <w:color w:val="00B050"/>
          </w:rPr>
          <w:delText>reduc</w:delText>
        </w:r>
        <w:r w:rsidR="00D11B41" w:rsidRPr="00D11B41" w:rsidDel="00431790">
          <w:rPr>
            <w:iCs/>
            <w:color w:val="00B050"/>
          </w:rPr>
          <w:delText>ing</w:delText>
        </w:r>
        <w:r w:rsidR="00B56A93" w:rsidDel="00431790">
          <w:rPr>
            <w:iCs/>
            <w:color w:val="00B050"/>
          </w:rPr>
          <w:delText xml:space="preserve"> </w:delText>
        </w:r>
        <w:r w:rsidRPr="00D11B41" w:rsidDel="00431790">
          <w:rPr>
            <w:iCs/>
            <w:color w:val="00B050"/>
          </w:rPr>
          <w:delText>the</w:delText>
        </w:r>
        <w:r w:rsidRPr="00D11B41" w:rsidDel="00431790">
          <w:rPr>
            <w:color w:val="00B050"/>
          </w:rPr>
          <w:delText xml:space="preserve"> complexity of cumulative effect</w:delText>
        </w:r>
        <w:r w:rsidR="0037467B" w:rsidRPr="00D11B41" w:rsidDel="00431790">
          <w:rPr>
            <w:color w:val="00B050"/>
          </w:rPr>
          <w:delText xml:space="preserve"> problems into </w:delText>
        </w:r>
      </w:del>
      <w:del w:id="82" w:author="fstewart" w:date="2019-02-11T14:31:00Z">
        <w:r w:rsidR="0037467B" w:rsidRPr="00D11B41" w:rsidDel="008149BF">
          <w:rPr>
            <w:color w:val="00B050"/>
          </w:rPr>
          <w:delText xml:space="preserve">manageable </w:delText>
        </w:r>
      </w:del>
      <w:del w:id="83" w:author="fstewart" w:date="2019-02-11T14:39:00Z">
        <w:r w:rsidR="0037467B" w:rsidRPr="00D11B41" w:rsidDel="00431790">
          <w:rPr>
            <w:color w:val="00B050"/>
          </w:rPr>
          <w:delText xml:space="preserve">visualizations of </w:delText>
        </w:r>
      </w:del>
      <w:del w:id="84" w:author="fstewart" w:date="2019-02-08T16:18:00Z">
        <w:r w:rsidR="0037467B" w:rsidRPr="00D11B41" w:rsidDel="00684B84">
          <w:rPr>
            <w:color w:val="00B050"/>
          </w:rPr>
          <w:delText xml:space="preserve">the </w:delText>
        </w:r>
      </w:del>
      <w:del w:id="85" w:author="fstewart" w:date="2019-02-08T16:16:00Z">
        <w:r w:rsidR="0037467B" w:rsidRPr="00D11B41" w:rsidDel="00684B84">
          <w:rPr>
            <w:color w:val="00B050"/>
          </w:rPr>
          <w:delText xml:space="preserve">possible </w:delText>
        </w:r>
      </w:del>
      <w:del w:id="86" w:author="fstewart" w:date="2019-02-11T14:39:00Z">
        <w:r w:rsidR="0037467B" w:rsidRPr="00D11B41" w:rsidDel="00431790">
          <w:rPr>
            <w:color w:val="00B050"/>
          </w:rPr>
          <w:delText>drivers</w:delText>
        </w:r>
      </w:del>
      <w:del w:id="87" w:author="fstewart" w:date="2019-02-08T16:15:00Z">
        <w:r w:rsidR="0037467B" w:rsidRPr="00D11B41" w:rsidDel="00684B84">
          <w:rPr>
            <w:color w:val="00B050"/>
          </w:rPr>
          <w:delText>, and importantly barriers,</w:delText>
        </w:r>
      </w:del>
      <w:del w:id="88" w:author="fstewart" w:date="2019-02-08T16:16:00Z">
        <w:r w:rsidR="0037467B" w:rsidRPr="00D11B41" w:rsidDel="00684B84">
          <w:rPr>
            <w:color w:val="00B050"/>
          </w:rPr>
          <w:delText xml:space="preserve"> </w:delText>
        </w:r>
      </w:del>
      <w:del w:id="89" w:author="fstewart" w:date="2019-02-11T14:39:00Z">
        <w:r w:rsidR="0037467B" w:rsidRPr="00D11B41" w:rsidDel="00431790">
          <w:rPr>
            <w:color w:val="00B050"/>
          </w:rPr>
          <w:delText>at a landscape-level.</w:delText>
        </w:r>
      </w:del>
    </w:p>
    <w:p w14:paraId="0CC3E3A7" w14:textId="214CB738" w:rsidR="005C7E43" w:rsidRPr="008C2109" w:rsidRDefault="005C7E43" w:rsidP="00431790">
      <w:pPr>
        <w:pStyle w:val="Heading1"/>
        <w:numPr>
          <w:ilvl w:val="0"/>
          <w:numId w:val="0"/>
        </w:numPr>
        <w:pPrChange w:id="90" w:author="fstewart" w:date="2019-02-11T14:39:00Z">
          <w:pPr>
            <w:pStyle w:val="Heading1"/>
            <w:numPr>
              <w:numId w:val="0"/>
            </w:numPr>
            <w:tabs>
              <w:tab w:val="clear" w:pos="567"/>
            </w:tabs>
          </w:pPr>
        </w:pPrChange>
      </w:pPr>
    </w:p>
    <w:p w14:paraId="0395F45F" w14:textId="3358E674" w:rsidR="008C2109" w:rsidRDefault="008C2109" w:rsidP="008C2109">
      <w:pPr>
        <w:pStyle w:val="ListParagraph"/>
        <w:numPr>
          <w:ilvl w:val="0"/>
          <w:numId w:val="17"/>
        </w:numPr>
        <w:spacing w:before="240"/>
        <w:contextualSpacing w:val="0"/>
        <w:outlineLvl w:val="0"/>
        <w:rPr>
          <w:b/>
          <w:vanish/>
        </w:rPr>
      </w:pPr>
      <w:r>
        <w:rPr>
          <w:b/>
          <w:vanish/>
        </w:rPr>
        <w:t>Introduction.</w:t>
      </w:r>
    </w:p>
    <w:p w14:paraId="5213BE6A" w14:textId="2910BD78" w:rsidR="008C2109" w:rsidRPr="00306458" w:rsidRDefault="008C2109" w:rsidP="008C2109">
      <w:pPr>
        <w:pStyle w:val="NoSpacing"/>
        <w:rPr>
          <w:rFonts w:cs="Times New Roman"/>
          <w:szCs w:val="24"/>
        </w:rPr>
      </w:pPr>
      <w:r w:rsidRPr="00306458">
        <w:rPr>
          <w:rFonts w:cs="Times New Roman"/>
          <w:szCs w:val="24"/>
        </w:rPr>
        <w:t>Assessing cumulative environmental effects is an important component of formal environmental impact assessments that are</w:t>
      </w:r>
      <w:r>
        <w:rPr>
          <w:rFonts w:cs="Times New Roman"/>
          <w:szCs w:val="24"/>
        </w:rPr>
        <w:t>, themselves,</w:t>
      </w:r>
      <w:r w:rsidRPr="00306458">
        <w:rPr>
          <w:rFonts w:cs="Times New Roman"/>
          <w:szCs w:val="24"/>
        </w:rPr>
        <w:t xml:space="preserve"> at the core of efforts to prevent environmental degradation </w:t>
      </w:r>
      <w:r w:rsidRPr="00306458">
        <w:rPr>
          <w:rFonts w:cs="Times New Roman"/>
          <w:noProof/>
          <w:szCs w:val="24"/>
        </w:rPr>
        <w:t xml:space="preserve">(Duinker </w:t>
      </w:r>
      <w:r w:rsidRPr="00306458">
        <w:rPr>
          <w:rFonts w:cs="Times New Roman"/>
          <w:i/>
          <w:noProof/>
          <w:szCs w:val="24"/>
        </w:rPr>
        <w:t>et al.</w:t>
      </w:r>
      <w:r w:rsidRPr="00306458">
        <w:rPr>
          <w:rFonts w:cs="Times New Roman"/>
          <w:noProof/>
          <w:szCs w:val="24"/>
        </w:rPr>
        <w:t xml:space="preserve"> 2013)</w:t>
      </w:r>
      <w:r w:rsidRPr="00306458">
        <w:rPr>
          <w:rFonts w:cs="Times New Roman"/>
          <w:szCs w:val="24"/>
        </w:rPr>
        <w:t xml:space="preserve">. Cumulative effects </w:t>
      </w:r>
      <w:r w:rsidRPr="00B56A93">
        <w:rPr>
          <w:rFonts w:cs="Times New Roman"/>
          <w:color w:val="00B050"/>
          <w:szCs w:val="24"/>
        </w:rPr>
        <w:t>are</w:t>
      </w:r>
      <w:r w:rsidRPr="00306458">
        <w:rPr>
          <w:rFonts w:cs="Times New Roman"/>
          <w:szCs w:val="24"/>
        </w:rPr>
        <w:t xml:space="preserve"> defined as ‘changes to the environment as a result of the </w:t>
      </w:r>
      <w:r w:rsidRPr="00306458">
        <w:rPr>
          <w:rFonts w:cs="Times New Roman"/>
          <w:szCs w:val="24"/>
        </w:rPr>
        <w:lastRenderedPageBreak/>
        <w:t>combined effect of past, present</w:t>
      </w:r>
      <w:r w:rsidR="00F03122">
        <w:rPr>
          <w:rFonts w:cs="Times New Roman"/>
          <w:szCs w:val="24"/>
        </w:rPr>
        <w:t>,</w:t>
      </w:r>
      <w:r w:rsidRPr="00306458">
        <w:rPr>
          <w:rFonts w:cs="Times New Roman"/>
          <w:szCs w:val="24"/>
        </w:rPr>
        <w:t xml:space="preserve"> and potential future human act</w:t>
      </w:r>
      <w:r>
        <w:rPr>
          <w:rFonts w:cs="Times New Roman"/>
          <w:szCs w:val="24"/>
        </w:rPr>
        <w:t>ivities</w:t>
      </w:r>
      <w:r w:rsidR="00F03122">
        <w:rPr>
          <w:rFonts w:cs="Times New Roman"/>
          <w:szCs w:val="24"/>
        </w:rPr>
        <w:t>’</w:t>
      </w:r>
      <w:r w:rsidRPr="00306458">
        <w:rPr>
          <w:rFonts w:cs="Times New Roman"/>
          <w:szCs w:val="24"/>
        </w:rPr>
        <w:t xml:space="preserve"> </w:t>
      </w:r>
      <w:r w:rsidRPr="00306458">
        <w:rPr>
          <w:rFonts w:cs="Times New Roman"/>
          <w:noProof/>
          <w:szCs w:val="24"/>
        </w:rPr>
        <w:t>(Auditor General of British Columbia 2015)</w:t>
      </w:r>
      <w:r w:rsidRPr="00306458">
        <w:rPr>
          <w:rFonts w:cs="Times New Roman"/>
          <w:szCs w:val="24"/>
        </w:rPr>
        <w:t xml:space="preserve">. They arise from major but often disparate spheres of human activity and land use, including renewable and non-renewable resource extraction, agriculture, transportation, settlement or urbanization. </w:t>
      </w:r>
      <w:r>
        <w:rPr>
          <w:rFonts w:cs="Times New Roman"/>
          <w:szCs w:val="24"/>
        </w:rPr>
        <w:t xml:space="preserve">In this context, natural disturbances such as fire </w:t>
      </w:r>
      <w:r w:rsidRPr="00B56A93">
        <w:rPr>
          <w:rFonts w:cs="Times New Roman"/>
          <w:color w:val="00B050"/>
          <w:szCs w:val="24"/>
        </w:rPr>
        <w:t>are</w:t>
      </w:r>
      <w:r>
        <w:rPr>
          <w:rFonts w:cs="Times New Roman"/>
          <w:szCs w:val="24"/>
        </w:rPr>
        <w:t xml:space="preserve"> viewed as contributors to cumulative effects. Over</w:t>
      </w:r>
      <w:r w:rsidRPr="00306458">
        <w:rPr>
          <w:rFonts w:cs="Times New Roman"/>
          <w:szCs w:val="24"/>
        </w:rPr>
        <w:t xml:space="preserve"> the past 25 years, cumulative effects have received considerable attention from practitioners, academics, and legislators </w:t>
      </w:r>
      <w:r w:rsidRPr="00306458">
        <w:rPr>
          <w:rFonts w:cs="Times New Roman"/>
          <w:noProof/>
          <w:szCs w:val="24"/>
        </w:rPr>
        <w:t xml:space="preserve">(Sinclair </w:t>
      </w:r>
      <w:r w:rsidRPr="00306458">
        <w:rPr>
          <w:rFonts w:cs="Times New Roman"/>
          <w:i/>
          <w:noProof/>
          <w:szCs w:val="24"/>
        </w:rPr>
        <w:t>et al.</w:t>
      </w:r>
      <w:r w:rsidRPr="00306458">
        <w:rPr>
          <w:rFonts w:cs="Times New Roman"/>
          <w:noProof/>
          <w:szCs w:val="24"/>
        </w:rPr>
        <w:t xml:space="preserve"> 2017)</w:t>
      </w:r>
      <w:r w:rsidRPr="00306458">
        <w:rPr>
          <w:rFonts w:cs="Times New Roman"/>
          <w:szCs w:val="24"/>
        </w:rPr>
        <w:t>, and ha</w:t>
      </w:r>
      <w:r w:rsidR="00F03122">
        <w:rPr>
          <w:rFonts w:cs="Times New Roman"/>
          <w:szCs w:val="24"/>
        </w:rPr>
        <w:t>ve</w:t>
      </w:r>
      <w:r w:rsidRPr="00306458">
        <w:rPr>
          <w:rFonts w:cs="Times New Roman"/>
          <w:szCs w:val="24"/>
        </w:rPr>
        <w:t xml:space="preserve"> </w:t>
      </w:r>
      <w:r>
        <w:rPr>
          <w:rFonts w:cs="Times New Roman"/>
          <w:szCs w:val="24"/>
        </w:rPr>
        <w:t>resulted in</w:t>
      </w:r>
      <w:r w:rsidRPr="00306458">
        <w:rPr>
          <w:rFonts w:cs="Times New Roman"/>
          <w:szCs w:val="24"/>
        </w:rPr>
        <w:t xml:space="preserve"> a proliferation of legislation requiring regulators to consider cumulative effects </w:t>
      </w:r>
      <w:r>
        <w:rPr>
          <w:rFonts w:cs="Times New Roman"/>
          <w:szCs w:val="24"/>
        </w:rPr>
        <w:t>when</w:t>
      </w:r>
      <w:r w:rsidRPr="00306458">
        <w:rPr>
          <w:rFonts w:cs="Times New Roman"/>
          <w:szCs w:val="24"/>
        </w:rPr>
        <w:t xml:space="preserve"> shaping marine and terrestrial ecosystem management </w:t>
      </w:r>
      <w:r w:rsidRPr="00306458">
        <w:rPr>
          <w:rFonts w:cs="Times New Roman"/>
          <w:noProof/>
          <w:szCs w:val="24"/>
        </w:rPr>
        <w:t xml:space="preserve">(Judd </w:t>
      </w:r>
      <w:r w:rsidRPr="00306458">
        <w:rPr>
          <w:rFonts w:cs="Times New Roman"/>
          <w:i/>
          <w:noProof/>
          <w:szCs w:val="24"/>
        </w:rPr>
        <w:t>et al.</w:t>
      </w:r>
      <w:r w:rsidRPr="00306458">
        <w:rPr>
          <w:rFonts w:cs="Times New Roman"/>
          <w:noProof/>
          <w:szCs w:val="24"/>
        </w:rPr>
        <w:t xml:space="preserve"> 2015)</w:t>
      </w:r>
      <w:r w:rsidRPr="00306458">
        <w:rPr>
          <w:rFonts w:cs="Times New Roman"/>
          <w:szCs w:val="24"/>
        </w:rPr>
        <w:t xml:space="preserve">. Yet, accurate assessment and management of cumulative environmental effects at larger scales remains challenging </w:t>
      </w:r>
      <w:r w:rsidRPr="00306458">
        <w:rPr>
          <w:rFonts w:cs="Times New Roman"/>
          <w:noProof/>
          <w:szCs w:val="24"/>
        </w:rPr>
        <w:t xml:space="preserve">(Sinclair </w:t>
      </w:r>
      <w:r w:rsidRPr="00306458">
        <w:rPr>
          <w:rFonts w:cs="Times New Roman"/>
          <w:i/>
          <w:noProof/>
          <w:szCs w:val="24"/>
        </w:rPr>
        <w:t>et al.</w:t>
      </w:r>
      <w:r w:rsidRPr="00306458">
        <w:rPr>
          <w:rFonts w:cs="Times New Roman"/>
          <w:noProof/>
          <w:szCs w:val="24"/>
        </w:rPr>
        <w:t xml:space="preserve"> 2017)</w:t>
      </w:r>
      <w:r w:rsidRPr="00306458">
        <w:rPr>
          <w:rFonts w:cs="Times New Roman"/>
          <w:szCs w:val="24"/>
        </w:rPr>
        <w:t>.</w:t>
      </w:r>
    </w:p>
    <w:p w14:paraId="5A7CB9A7" w14:textId="3644C1BA" w:rsidR="008C2109" w:rsidRPr="00306458" w:rsidRDefault="008C2109" w:rsidP="008C2109">
      <w:pPr>
        <w:autoSpaceDE w:val="0"/>
        <w:autoSpaceDN w:val="0"/>
        <w:adjustRightInd w:val="0"/>
        <w:spacing w:after="0"/>
        <w:ind w:firstLine="284"/>
        <w:rPr>
          <w:rFonts w:cs="Times New Roman"/>
          <w:szCs w:val="24"/>
        </w:rPr>
      </w:pPr>
      <w:r w:rsidRPr="00306458">
        <w:rPr>
          <w:rFonts w:cs="Times New Roman"/>
          <w:szCs w:val="24"/>
        </w:rPr>
        <w:t xml:space="preserve">The effects of human activities in the boreal ecosystem </w:t>
      </w:r>
      <w:r w:rsidR="00F03122">
        <w:rPr>
          <w:rFonts w:cs="Times New Roman"/>
          <w:szCs w:val="24"/>
        </w:rPr>
        <w:t>of</w:t>
      </w:r>
      <w:r w:rsidR="00F03122" w:rsidRPr="00306458">
        <w:rPr>
          <w:rFonts w:cs="Times New Roman"/>
          <w:szCs w:val="24"/>
        </w:rPr>
        <w:t xml:space="preserve"> </w:t>
      </w:r>
      <w:r w:rsidRPr="00306458">
        <w:rPr>
          <w:rFonts w:cs="Times New Roman"/>
          <w:szCs w:val="24"/>
        </w:rPr>
        <w:t xml:space="preserve">Canada’s North provide a prime example of cumulative environmental effects at a landscape level. Resource development </w:t>
      </w:r>
      <w:r>
        <w:rPr>
          <w:rFonts w:cs="Times New Roman"/>
          <w:szCs w:val="24"/>
        </w:rPr>
        <w:t>in</w:t>
      </w:r>
      <w:r w:rsidRPr="00306458">
        <w:rPr>
          <w:rFonts w:cs="Times New Roman"/>
          <w:szCs w:val="24"/>
        </w:rPr>
        <w:t xml:space="preserve"> boreal forests is on the rise </w:t>
      </w:r>
      <w:r w:rsidRPr="00306458">
        <w:rPr>
          <w:rFonts w:cs="Times New Roman"/>
          <w:noProof/>
          <w:szCs w:val="24"/>
        </w:rPr>
        <w:t>(</w:t>
      </w:r>
      <w:r>
        <w:rPr>
          <w:rFonts w:cs="Times New Roman"/>
          <w:noProof/>
          <w:szCs w:val="24"/>
        </w:rPr>
        <w:t xml:space="preserve">Brandt </w:t>
      </w:r>
      <w:r w:rsidRPr="009D57D6">
        <w:rPr>
          <w:rFonts w:cs="Times New Roman"/>
          <w:i/>
          <w:noProof/>
          <w:szCs w:val="24"/>
        </w:rPr>
        <w:t>et al</w:t>
      </w:r>
      <w:r>
        <w:rPr>
          <w:rFonts w:cs="Times New Roman"/>
          <w:noProof/>
          <w:szCs w:val="24"/>
        </w:rPr>
        <w:t xml:space="preserve">. 2013, </w:t>
      </w:r>
      <w:r w:rsidRPr="00306458">
        <w:rPr>
          <w:rFonts w:cs="Times New Roman"/>
          <w:noProof/>
          <w:szCs w:val="24"/>
        </w:rPr>
        <w:t xml:space="preserve">Andrew </w:t>
      </w:r>
      <w:r w:rsidRPr="00306458">
        <w:rPr>
          <w:rFonts w:cs="Times New Roman"/>
          <w:i/>
          <w:noProof/>
          <w:szCs w:val="24"/>
        </w:rPr>
        <w:t>et al.</w:t>
      </w:r>
      <w:r w:rsidRPr="00306458">
        <w:rPr>
          <w:rFonts w:cs="Times New Roman"/>
          <w:noProof/>
          <w:szCs w:val="24"/>
        </w:rPr>
        <w:t xml:space="preserve"> 2014)</w:t>
      </w:r>
      <w:r w:rsidRPr="00306458">
        <w:rPr>
          <w:rFonts w:cs="Times New Roman"/>
          <w:szCs w:val="24"/>
        </w:rPr>
        <w:t xml:space="preserve">, and Canada's boreal forests are now experiencing some of the most rapid land-use changes occurring across the globe </w:t>
      </w:r>
      <w:r w:rsidRPr="00306458">
        <w:rPr>
          <w:rFonts w:cs="Times New Roman"/>
          <w:noProof/>
          <w:szCs w:val="24"/>
        </w:rPr>
        <w:t xml:space="preserve">(Hansen </w:t>
      </w:r>
      <w:r w:rsidRPr="00306458">
        <w:rPr>
          <w:rFonts w:cs="Times New Roman"/>
          <w:i/>
          <w:noProof/>
          <w:szCs w:val="24"/>
        </w:rPr>
        <w:t>et al.</w:t>
      </w:r>
      <w:r w:rsidRPr="00306458">
        <w:rPr>
          <w:rFonts w:cs="Times New Roman"/>
          <w:noProof/>
          <w:szCs w:val="24"/>
        </w:rPr>
        <w:t xml:space="preserve"> 2013)</w:t>
      </w:r>
      <w:r w:rsidRPr="00306458">
        <w:rPr>
          <w:rFonts w:cs="Times New Roman"/>
          <w:szCs w:val="24"/>
        </w:rPr>
        <w:t xml:space="preserve">. There is increasing activity in industrial sectors involving timber harvest; oil and gas exploration, extraction, and distribution; hydroelectric dams and energy transmission; and mining </w:t>
      </w:r>
      <w:r w:rsidRPr="00306458">
        <w:rPr>
          <w:rFonts w:cs="Times New Roman"/>
          <w:noProof/>
          <w:szCs w:val="24"/>
        </w:rPr>
        <w:t>(</w:t>
      </w:r>
      <w:r>
        <w:rPr>
          <w:rFonts w:cs="Times New Roman"/>
          <w:noProof/>
          <w:szCs w:val="24"/>
        </w:rPr>
        <w:t xml:space="preserve">Brandt </w:t>
      </w:r>
      <w:r w:rsidRPr="00A372F4">
        <w:rPr>
          <w:rFonts w:cs="Times New Roman"/>
          <w:i/>
          <w:noProof/>
          <w:szCs w:val="24"/>
        </w:rPr>
        <w:t>et al</w:t>
      </w:r>
      <w:r>
        <w:rPr>
          <w:rFonts w:cs="Times New Roman"/>
          <w:noProof/>
          <w:szCs w:val="24"/>
        </w:rPr>
        <w:t xml:space="preserve">. 2013, </w:t>
      </w:r>
      <w:r w:rsidRPr="00306458">
        <w:rPr>
          <w:rFonts w:cs="Times New Roman"/>
          <w:noProof/>
          <w:szCs w:val="24"/>
        </w:rPr>
        <w:t xml:space="preserve">Venier </w:t>
      </w:r>
      <w:r w:rsidRPr="00306458">
        <w:rPr>
          <w:rFonts w:cs="Times New Roman"/>
          <w:i/>
          <w:noProof/>
          <w:szCs w:val="24"/>
        </w:rPr>
        <w:t>et al.</w:t>
      </w:r>
      <w:r w:rsidRPr="00306458">
        <w:rPr>
          <w:rFonts w:cs="Times New Roman"/>
          <w:noProof/>
          <w:szCs w:val="24"/>
        </w:rPr>
        <w:t xml:space="preserve"> 2014</w:t>
      </w:r>
      <w:r>
        <w:rPr>
          <w:rFonts w:cs="Times New Roman"/>
          <w:noProof/>
          <w:szCs w:val="24"/>
        </w:rPr>
        <w:t>, Culling and Cichowski 2017</w:t>
      </w:r>
      <w:r w:rsidRPr="00306458">
        <w:rPr>
          <w:rFonts w:cs="Times New Roman"/>
          <w:noProof/>
          <w:szCs w:val="24"/>
        </w:rPr>
        <w:t>)</w:t>
      </w:r>
      <w:r w:rsidRPr="00306458">
        <w:rPr>
          <w:rFonts w:cs="Times New Roman"/>
          <w:szCs w:val="24"/>
        </w:rPr>
        <w:t xml:space="preserve">. In </w:t>
      </w:r>
      <w:r w:rsidRPr="00913368">
        <w:rPr>
          <w:rFonts w:cs="Times New Roman"/>
          <w:szCs w:val="24"/>
        </w:rPr>
        <w:t>western</w:t>
      </w:r>
      <w:r w:rsidRPr="00306458">
        <w:rPr>
          <w:rFonts w:cs="Times New Roman"/>
          <w:szCs w:val="24"/>
        </w:rPr>
        <w:t xml:space="preserve"> Canada (i.e., the region that includes the four provinces of Alberta, British Columbia, Manitoba and Saskatchewan), land-use changes are primarily driven by </w:t>
      </w:r>
      <w:r>
        <w:rPr>
          <w:rFonts w:cs="Times New Roman"/>
          <w:szCs w:val="24"/>
        </w:rPr>
        <w:t xml:space="preserve">globally important </w:t>
      </w:r>
      <w:r w:rsidRPr="00306458">
        <w:rPr>
          <w:rFonts w:cs="Times New Roman"/>
          <w:szCs w:val="24"/>
        </w:rPr>
        <w:t xml:space="preserve">forest and energy </w:t>
      </w:r>
      <w:r>
        <w:rPr>
          <w:rFonts w:cs="Times New Roman"/>
          <w:szCs w:val="24"/>
        </w:rPr>
        <w:t xml:space="preserve">industries </w:t>
      </w:r>
      <w:r w:rsidRPr="00306458">
        <w:rPr>
          <w:rFonts w:cs="Times New Roman"/>
          <w:noProof/>
          <w:szCs w:val="24"/>
        </w:rPr>
        <w:t>(Naugle 2010; Timoney 2003)</w:t>
      </w:r>
      <w:r w:rsidRPr="00306458">
        <w:rPr>
          <w:rFonts w:cs="Times New Roman"/>
          <w:szCs w:val="24"/>
        </w:rPr>
        <w:t>.</w:t>
      </w:r>
    </w:p>
    <w:p w14:paraId="7DEB3101" w14:textId="40C666C5" w:rsidR="008C2109" w:rsidRDefault="008C2109" w:rsidP="008C2109">
      <w:pPr>
        <w:autoSpaceDE w:val="0"/>
        <w:autoSpaceDN w:val="0"/>
        <w:adjustRightInd w:val="0"/>
        <w:spacing w:after="0"/>
        <w:ind w:firstLine="284"/>
        <w:rPr>
          <w:rFonts w:cs="Times New Roman"/>
          <w:szCs w:val="24"/>
        </w:rPr>
      </w:pPr>
      <w:r w:rsidRPr="00306458">
        <w:rPr>
          <w:rFonts w:cs="Times New Roman"/>
          <w:szCs w:val="24"/>
        </w:rPr>
        <w:t>Caribou (</w:t>
      </w:r>
      <w:r w:rsidRPr="00306458">
        <w:rPr>
          <w:rFonts w:cs="Times New Roman"/>
          <w:i/>
          <w:iCs/>
          <w:szCs w:val="24"/>
        </w:rPr>
        <w:t>Rangifer tarandus</w:t>
      </w:r>
      <w:r w:rsidRPr="00306458">
        <w:rPr>
          <w:rFonts w:cs="Times New Roman"/>
          <w:iCs/>
          <w:szCs w:val="24"/>
        </w:rPr>
        <w:t xml:space="preserve">) are </w:t>
      </w:r>
      <w:r w:rsidRPr="00EB54BB">
        <w:rPr>
          <w:rFonts w:cs="Times New Roman"/>
          <w:iCs/>
          <w:color w:val="00B050"/>
          <w:szCs w:val="24"/>
        </w:rPr>
        <w:t>among species</w:t>
      </w:r>
      <w:r w:rsidRPr="00306458">
        <w:rPr>
          <w:rFonts w:cs="Times New Roman"/>
          <w:iCs/>
          <w:szCs w:val="24"/>
        </w:rPr>
        <w:t xml:space="preserve"> at the core of the</w:t>
      </w:r>
      <w:r w:rsidRPr="00306458">
        <w:rPr>
          <w:rFonts w:cs="Times New Roman"/>
          <w:szCs w:val="24"/>
        </w:rPr>
        <w:t xml:space="preserve"> conflict between land use required for the energy industry and the need to conserve ecosystem services and protect biodiversity</w:t>
      </w:r>
      <w:r w:rsidRPr="00306458">
        <w:rPr>
          <w:rFonts w:cs="Times New Roman"/>
          <w:i/>
          <w:iCs/>
          <w:szCs w:val="24"/>
        </w:rPr>
        <w:t xml:space="preserve"> </w:t>
      </w:r>
      <w:r w:rsidRPr="00306458">
        <w:rPr>
          <w:rFonts w:cs="Times New Roman"/>
          <w:szCs w:val="24"/>
        </w:rPr>
        <w:t>in boreal forest</w:t>
      </w:r>
      <w:r>
        <w:rPr>
          <w:rFonts w:cs="Times New Roman"/>
          <w:szCs w:val="24"/>
        </w:rPr>
        <w:t>s</w:t>
      </w:r>
      <w:r w:rsidRPr="00306458">
        <w:rPr>
          <w:rFonts w:cs="Times New Roman"/>
          <w:szCs w:val="24"/>
        </w:rPr>
        <w:t xml:space="preserve"> </w:t>
      </w:r>
      <w:r w:rsidRPr="00306458">
        <w:rPr>
          <w:rFonts w:cs="Times New Roman"/>
          <w:noProof/>
          <w:szCs w:val="24"/>
        </w:rPr>
        <w:t>(Hebblewhite 2017</w:t>
      </w:r>
      <w:r>
        <w:rPr>
          <w:rFonts w:cs="Times New Roman"/>
          <w:noProof/>
          <w:szCs w:val="24"/>
        </w:rPr>
        <w:t>, Fisher and Burton 2018</w:t>
      </w:r>
      <w:r w:rsidRPr="00306458">
        <w:rPr>
          <w:rFonts w:cs="Times New Roman"/>
          <w:noProof/>
          <w:szCs w:val="24"/>
        </w:rPr>
        <w:t>)</w:t>
      </w:r>
      <w:r w:rsidRPr="00306458">
        <w:rPr>
          <w:rFonts w:cs="Times New Roman"/>
          <w:szCs w:val="24"/>
        </w:rPr>
        <w:t xml:space="preserve">. They are an important </w:t>
      </w:r>
      <w:r w:rsidRPr="00EB54BB">
        <w:rPr>
          <w:rFonts w:cs="Times New Roman"/>
          <w:color w:val="00B050"/>
          <w:szCs w:val="24"/>
        </w:rPr>
        <w:t>umbrella</w:t>
      </w:r>
      <w:r>
        <w:rPr>
          <w:rFonts w:cs="Times New Roman"/>
          <w:szCs w:val="24"/>
        </w:rPr>
        <w:t xml:space="preserve"> </w:t>
      </w:r>
      <w:r w:rsidRPr="00306458">
        <w:rPr>
          <w:rFonts w:cs="Times New Roman"/>
          <w:szCs w:val="24"/>
        </w:rPr>
        <w:t xml:space="preserve">species in much of northern North America, as they support predator populations, affect vegetation structure and nitrogen-cycling, and are fundamental for the culture, spirituality, and diet of northern aboriginal peoples </w:t>
      </w:r>
      <w:r w:rsidRPr="00306458">
        <w:rPr>
          <w:rFonts w:cs="Times New Roman"/>
          <w:noProof/>
          <w:szCs w:val="24"/>
        </w:rPr>
        <w:t xml:space="preserve">(Dale </w:t>
      </w:r>
      <w:r w:rsidRPr="00306458">
        <w:rPr>
          <w:rFonts w:cs="Times New Roman"/>
          <w:i/>
          <w:noProof/>
          <w:szCs w:val="24"/>
        </w:rPr>
        <w:t>et al.</w:t>
      </w:r>
      <w:r w:rsidRPr="00306458">
        <w:rPr>
          <w:rFonts w:cs="Times New Roman"/>
          <w:noProof/>
          <w:szCs w:val="24"/>
        </w:rPr>
        <w:t xml:space="preserve"> 1994</w:t>
      </w:r>
      <w:r>
        <w:rPr>
          <w:rFonts w:cs="Times New Roman"/>
          <w:noProof/>
          <w:szCs w:val="24"/>
        </w:rPr>
        <w:t>,</w:t>
      </w:r>
      <w:r w:rsidRPr="00306458">
        <w:rPr>
          <w:rFonts w:cs="Times New Roman"/>
          <w:noProof/>
          <w:szCs w:val="24"/>
        </w:rPr>
        <w:t xml:space="preserve"> Mowat and Heard</w:t>
      </w:r>
      <w:r w:rsidR="00226E55">
        <w:rPr>
          <w:rFonts w:cs="Times New Roman"/>
          <w:noProof/>
          <w:szCs w:val="24"/>
        </w:rPr>
        <w:t>,</w:t>
      </w:r>
      <w:r w:rsidRPr="00306458">
        <w:rPr>
          <w:rFonts w:cs="Times New Roman"/>
          <w:noProof/>
          <w:szCs w:val="24"/>
        </w:rPr>
        <w:t xml:space="preserve"> 2006</w:t>
      </w:r>
      <w:r>
        <w:rPr>
          <w:rFonts w:cs="Times New Roman"/>
          <w:noProof/>
          <w:szCs w:val="24"/>
        </w:rPr>
        <w:t>,</w:t>
      </w:r>
      <w:r w:rsidRPr="00306458">
        <w:rPr>
          <w:rFonts w:cs="Times New Roman"/>
          <w:noProof/>
          <w:szCs w:val="24"/>
        </w:rPr>
        <w:t xml:space="preserve"> Festa-Bianchet </w:t>
      </w:r>
      <w:r w:rsidRPr="00306458">
        <w:rPr>
          <w:rFonts w:cs="Times New Roman"/>
          <w:i/>
          <w:noProof/>
          <w:szCs w:val="24"/>
        </w:rPr>
        <w:t>et al.</w:t>
      </w:r>
      <w:r w:rsidRPr="00306458">
        <w:rPr>
          <w:rFonts w:cs="Times New Roman"/>
          <w:noProof/>
          <w:szCs w:val="24"/>
        </w:rPr>
        <w:t xml:space="preserve"> 2011</w:t>
      </w:r>
      <w:r>
        <w:rPr>
          <w:rFonts w:cs="Times New Roman"/>
          <w:noProof/>
          <w:szCs w:val="24"/>
        </w:rPr>
        <w:t>,</w:t>
      </w:r>
      <w:r w:rsidR="007C2079">
        <w:rPr>
          <w:rFonts w:cs="Times New Roman"/>
          <w:noProof/>
          <w:szCs w:val="24"/>
        </w:rPr>
        <w:t xml:space="preserve"> Government of British Columbia 2014, David Suzuki Foundation</w:t>
      </w:r>
      <w:r>
        <w:rPr>
          <w:rFonts w:cs="Times New Roman"/>
          <w:noProof/>
          <w:szCs w:val="24"/>
        </w:rPr>
        <w:t xml:space="preserve"> 2013)</w:t>
      </w:r>
      <w:r w:rsidRPr="00306458">
        <w:rPr>
          <w:rFonts w:cs="Times New Roman"/>
          <w:szCs w:val="24"/>
        </w:rPr>
        <w:t xml:space="preserve">. There is only one species of caribou globally, but several subspecies and ecotypes are currently distinguished based on differences in habitat use, behaviour, and migration patterns </w:t>
      </w:r>
      <w:r w:rsidRPr="00306458">
        <w:rPr>
          <w:rFonts w:cs="Times New Roman"/>
          <w:noProof/>
          <w:szCs w:val="24"/>
        </w:rPr>
        <w:t xml:space="preserve">(Festa-Bianchet </w:t>
      </w:r>
      <w:r w:rsidRPr="00306458">
        <w:rPr>
          <w:rFonts w:cs="Times New Roman"/>
          <w:i/>
          <w:noProof/>
          <w:szCs w:val="24"/>
        </w:rPr>
        <w:t>et al.</w:t>
      </w:r>
      <w:r w:rsidRPr="00306458">
        <w:rPr>
          <w:rFonts w:cs="Times New Roman"/>
          <w:noProof/>
          <w:szCs w:val="24"/>
        </w:rPr>
        <w:t xml:space="preserve"> 2011)</w:t>
      </w:r>
      <w:r w:rsidRPr="00306458">
        <w:rPr>
          <w:rFonts w:cs="Times New Roman"/>
          <w:szCs w:val="24"/>
        </w:rPr>
        <w:t xml:space="preserve">. Population declines and range contractions are among the most pronounced for Woodland Caribou </w:t>
      </w:r>
      <w:r w:rsidRPr="00306458">
        <w:rPr>
          <w:rFonts w:cs="Times New Roman"/>
          <w:noProof/>
          <w:szCs w:val="24"/>
        </w:rPr>
        <w:t xml:space="preserve">(Venier </w:t>
      </w:r>
      <w:r w:rsidRPr="00306458">
        <w:rPr>
          <w:rFonts w:cs="Times New Roman"/>
          <w:i/>
          <w:noProof/>
          <w:szCs w:val="24"/>
        </w:rPr>
        <w:t>et al.</w:t>
      </w:r>
      <w:r w:rsidRPr="00306458">
        <w:rPr>
          <w:rFonts w:cs="Times New Roman"/>
          <w:noProof/>
          <w:szCs w:val="24"/>
        </w:rPr>
        <w:t xml:space="preserve"> 2014)</w:t>
      </w:r>
      <w:r w:rsidRPr="00306458">
        <w:rPr>
          <w:rFonts w:cs="Times New Roman"/>
          <w:szCs w:val="24"/>
        </w:rPr>
        <w:t xml:space="preserve">, one of the three major types of caribou in Canada. The boreal population of </w:t>
      </w:r>
      <w:r>
        <w:rPr>
          <w:rFonts w:cs="Times New Roman"/>
          <w:szCs w:val="24"/>
        </w:rPr>
        <w:t>Woodland Caribou (here referred to as ‘Boreal Caribou’) is the widest-</w:t>
      </w:r>
      <w:r w:rsidRPr="00306458">
        <w:rPr>
          <w:rFonts w:cs="Times New Roman"/>
          <w:szCs w:val="24"/>
        </w:rPr>
        <w:t xml:space="preserve">ranging of </w:t>
      </w:r>
      <w:r w:rsidR="00226E55">
        <w:rPr>
          <w:rFonts w:cs="Times New Roman"/>
          <w:szCs w:val="24"/>
        </w:rPr>
        <w:t>the</w:t>
      </w:r>
      <w:r w:rsidR="00226E55" w:rsidRPr="00306458">
        <w:rPr>
          <w:rFonts w:cs="Times New Roman"/>
          <w:szCs w:val="24"/>
        </w:rPr>
        <w:t xml:space="preserve"> </w:t>
      </w:r>
      <w:r w:rsidRPr="00306458">
        <w:rPr>
          <w:rFonts w:cs="Times New Roman"/>
          <w:szCs w:val="24"/>
        </w:rPr>
        <w:t>eight populations</w:t>
      </w:r>
      <w:r w:rsidR="007C2079">
        <w:rPr>
          <w:rFonts w:cs="Times New Roman"/>
          <w:szCs w:val="24"/>
        </w:rPr>
        <w:t xml:space="preserve"> (Government of Canada</w:t>
      </w:r>
      <w:r>
        <w:rPr>
          <w:rFonts w:cs="Times New Roman"/>
          <w:szCs w:val="24"/>
        </w:rPr>
        <w:t xml:space="preserve"> 2018)</w:t>
      </w:r>
      <w:r w:rsidRPr="00306458">
        <w:rPr>
          <w:rFonts w:cs="Times New Roman"/>
          <w:szCs w:val="24"/>
        </w:rPr>
        <w:t xml:space="preserve"> and in Canada is listed under the federal Species at Risk Act (SARA) as ‘</w:t>
      </w:r>
      <w:r w:rsidRPr="002D7DA0">
        <w:rPr>
          <w:rStyle w:val="Emphasis"/>
          <w:rFonts w:cs="Times New Roman"/>
          <w:szCs w:val="24"/>
        </w:rPr>
        <w:t>Threatened’</w:t>
      </w:r>
      <w:r w:rsidR="007C2079">
        <w:rPr>
          <w:rStyle w:val="Emphasis"/>
          <w:rFonts w:cs="Times New Roman"/>
          <w:i w:val="0"/>
          <w:szCs w:val="24"/>
        </w:rPr>
        <w:t xml:space="preserve"> (</w:t>
      </w:r>
      <w:r w:rsidR="00226E55">
        <w:rPr>
          <w:rStyle w:val="Emphasis"/>
          <w:rFonts w:cs="Times New Roman"/>
          <w:i w:val="0"/>
          <w:szCs w:val="24"/>
        </w:rPr>
        <w:t>Environment and Climate Change Canada 2018</w:t>
      </w:r>
      <w:r>
        <w:rPr>
          <w:rStyle w:val="Emphasis"/>
          <w:rFonts w:cs="Times New Roman"/>
          <w:i w:val="0"/>
          <w:szCs w:val="24"/>
        </w:rPr>
        <w:t>)</w:t>
      </w:r>
      <w:r w:rsidRPr="001424AE">
        <w:rPr>
          <w:rFonts w:cs="Times New Roman"/>
          <w:szCs w:val="24"/>
        </w:rPr>
        <w:t>. The drivers</w:t>
      </w:r>
      <w:r w:rsidRPr="00306458">
        <w:rPr>
          <w:rFonts w:cs="Times New Roman"/>
          <w:szCs w:val="24"/>
        </w:rPr>
        <w:t xml:space="preserve"> leading to population declines in Woodland Caribou are complex, but the cumulative impacts of industrial development </w:t>
      </w:r>
      <w:r>
        <w:rPr>
          <w:rFonts w:cs="Times New Roman"/>
          <w:szCs w:val="24"/>
        </w:rPr>
        <w:t xml:space="preserve">and fire </w:t>
      </w:r>
      <w:r w:rsidRPr="00306458">
        <w:rPr>
          <w:rFonts w:cs="Times New Roman"/>
          <w:szCs w:val="24"/>
        </w:rPr>
        <w:t xml:space="preserve">are </w:t>
      </w:r>
      <w:r w:rsidRPr="003E1063">
        <w:rPr>
          <w:rFonts w:cs="Times New Roman"/>
          <w:color w:val="00B050"/>
          <w:szCs w:val="24"/>
        </w:rPr>
        <w:t xml:space="preserve">highlighted </w:t>
      </w:r>
      <w:r>
        <w:rPr>
          <w:rFonts w:cs="Times New Roman"/>
          <w:szCs w:val="24"/>
        </w:rPr>
        <w:t>as</w:t>
      </w:r>
      <w:r w:rsidRPr="00306458">
        <w:rPr>
          <w:rFonts w:cs="Times New Roman"/>
          <w:szCs w:val="24"/>
        </w:rPr>
        <w:t xml:space="preserve"> a key cause </w:t>
      </w:r>
      <w:r w:rsidRPr="00306458">
        <w:rPr>
          <w:rFonts w:cs="Times New Roman"/>
          <w:noProof/>
          <w:szCs w:val="24"/>
        </w:rPr>
        <w:t>(</w:t>
      </w:r>
      <w:r w:rsidR="00226E55">
        <w:rPr>
          <w:rFonts w:cs="Times New Roman"/>
          <w:noProof/>
          <w:szCs w:val="24"/>
        </w:rPr>
        <w:t xml:space="preserve">Environment and Climate Change Canada 2011; </w:t>
      </w:r>
      <w:r w:rsidRPr="00306458">
        <w:rPr>
          <w:rFonts w:cs="Times New Roman"/>
          <w:noProof/>
          <w:szCs w:val="24"/>
        </w:rPr>
        <w:t xml:space="preserve">Johnson </w:t>
      </w:r>
      <w:r w:rsidRPr="00306458">
        <w:rPr>
          <w:rFonts w:cs="Times New Roman"/>
          <w:i/>
          <w:noProof/>
          <w:szCs w:val="24"/>
        </w:rPr>
        <w:t>et al.</w:t>
      </w:r>
      <w:r w:rsidRPr="00306458">
        <w:rPr>
          <w:rFonts w:cs="Times New Roman"/>
          <w:noProof/>
          <w:szCs w:val="24"/>
        </w:rPr>
        <w:t xml:space="preserve"> 2015)</w:t>
      </w:r>
    </w:p>
    <w:p w14:paraId="42C3DE70" w14:textId="58C5F679" w:rsidR="008C2109" w:rsidRDefault="008C2109" w:rsidP="008C2109">
      <w:pPr>
        <w:autoSpaceDE w:val="0"/>
        <w:autoSpaceDN w:val="0"/>
        <w:adjustRightInd w:val="0"/>
        <w:spacing w:after="0"/>
        <w:ind w:firstLine="284"/>
        <w:rPr>
          <w:rFonts w:cs="Times New Roman"/>
          <w:szCs w:val="24"/>
        </w:rPr>
      </w:pPr>
      <w:r w:rsidRPr="00306458">
        <w:rPr>
          <w:rFonts w:cs="Times New Roman"/>
          <w:szCs w:val="24"/>
        </w:rPr>
        <w:t>The Province of British Columbia uses a cumulative effects framework that consists of three components</w:t>
      </w:r>
      <w:r w:rsidR="005B6BC9">
        <w:rPr>
          <w:rFonts w:cs="Times New Roman"/>
          <w:szCs w:val="24"/>
        </w:rPr>
        <w:t>,</w:t>
      </w:r>
      <w:r>
        <w:rPr>
          <w:rFonts w:cs="Times New Roman"/>
          <w:szCs w:val="24"/>
        </w:rPr>
        <w:t xml:space="preserve"> </w:t>
      </w:r>
      <w:r w:rsidRPr="009D6279">
        <w:rPr>
          <w:rFonts w:cs="Times New Roman"/>
          <w:color w:val="00B050"/>
          <w:szCs w:val="24"/>
        </w:rPr>
        <w:t>or stages of development</w:t>
      </w:r>
      <w:r w:rsidR="005B6BC9">
        <w:rPr>
          <w:rFonts w:cs="Times New Roman"/>
          <w:color w:val="00B050"/>
          <w:szCs w:val="24"/>
        </w:rPr>
        <w:t xml:space="preserve"> (</w:t>
      </w:r>
      <w:r w:rsidR="009D57D6">
        <w:rPr>
          <w:rFonts w:cs="Times New Roman"/>
          <w:noProof/>
          <w:szCs w:val="24"/>
        </w:rPr>
        <w:t>Government of British Columbia, 2014</w:t>
      </w:r>
      <w:r w:rsidR="005B6BC9">
        <w:rPr>
          <w:rFonts w:cs="Times New Roman"/>
          <w:noProof/>
          <w:szCs w:val="24"/>
        </w:rPr>
        <w:t>)</w:t>
      </w:r>
      <w:r w:rsidRPr="00306458">
        <w:rPr>
          <w:rFonts w:cs="Times New Roman"/>
          <w:szCs w:val="24"/>
        </w:rPr>
        <w:t xml:space="preserve">. The first </w:t>
      </w:r>
      <w:r w:rsidRPr="009D6279">
        <w:rPr>
          <w:rFonts w:cs="Times New Roman"/>
          <w:color w:val="00B050"/>
          <w:szCs w:val="24"/>
        </w:rPr>
        <w:t>component</w:t>
      </w:r>
      <w:r w:rsidRPr="00306458">
        <w:rPr>
          <w:rFonts w:cs="Times New Roman"/>
          <w:szCs w:val="24"/>
        </w:rPr>
        <w:t xml:space="preserve"> is establishment of the values foundation, which includes identifying the relevant values and objectives, choosing the appropriate methods for the assessment, collecting the necessary data, and defining the geographic area for the cumulative effects assessment. The second component is the assessment itself, which involves an evaluation of the current condition of values relative to the objectives, and identification of current and future risks. The third component is decision support. Crucially, the results of the cumulative effects assessment need to be synthesized and made easily accessible and understandable for all stakeholders to effectively support decision-</w:t>
      </w:r>
      <w:r w:rsidRPr="003B5DBC">
        <w:rPr>
          <w:rFonts w:cs="Times New Roman"/>
          <w:szCs w:val="24"/>
        </w:rPr>
        <w:t xml:space="preserve">making </w:t>
      </w:r>
      <w:r w:rsidRPr="003B5DBC">
        <w:rPr>
          <w:rFonts w:cs="Times New Roman"/>
          <w:noProof/>
          <w:szCs w:val="24"/>
        </w:rPr>
        <w:t>(Government of British Columbia 2014)</w:t>
      </w:r>
      <w:r w:rsidRPr="003B5DBC">
        <w:rPr>
          <w:rFonts w:cs="Times New Roman"/>
          <w:szCs w:val="24"/>
        </w:rPr>
        <w:t>.</w:t>
      </w:r>
      <w:r w:rsidRPr="00306458">
        <w:rPr>
          <w:rFonts w:cs="Times New Roman"/>
          <w:szCs w:val="24"/>
        </w:rPr>
        <w:t xml:space="preserve"> One of the tools often used within the cumulative effect</w:t>
      </w:r>
      <w:r w:rsidRPr="009D6279">
        <w:rPr>
          <w:rFonts w:cs="Times New Roman"/>
          <w:color w:val="00B050"/>
          <w:szCs w:val="24"/>
        </w:rPr>
        <w:t>s</w:t>
      </w:r>
      <w:r w:rsidRPr="00306458">
        <w:rPr>
          <w:rFonts w:cs="Times New Roman"/>
          <w:szCs w:val="24"/>
        </w:rPr>
        <w:t xml:space="preserve"> framework is a spatial analysis, which shows the location and spatial extent of each impact as well as areas of </w:t>
      </w:r>
      <w:r>
        <w:rPr>
          <w:rFonts w:cs="Times New Roman"/>
          <w:szCs w:val="24"/>
        </w:rPr>
        <w:t>overlapping</w:t>
      </w:r>
      <w:r w:rsidR="009D57D6">
        <w:rPr>
          <w:rFonts w:cs="Times New Roman"/>
          <w:szCs w:val="24"/>
        </w:rPr>
        <w:t xml:space="preserve"> concern</w:t>
      </w:r>
      <w:r w:rsidR="005B6BC9">
        <w:rPr>
          <w:rFonts w:cs="Times New Roman"/>
          <w:szCs w:val="24"/>
        </w:rPr>
        <w:t xml:space="preserve"> (</w:t>
      </w:r>
      <w:r w:rsidR="009D57D6">
        <w:rPr>
          <w:rFonts w:cs="Times New Roman"/>
          <w:szCs w:val="24"/>
        </w:rPr>
        <w:t>Government of British Columbia, 2014</w:t>
      </w:r>
      <w:r w:rsidR="005B6BC9">
        <w:rPr>
          <w:rFonts w:cs="Times New Roman"/>
          <w:szCs w:val="24"/>
        </w:rPr>
        <w:t>)</w:t>
      </w:r>
      <w:r>
        <w:rPr>
          <w:rFonts w:cs="Times New Roman"/>
          <w:szCs w:val="24"/>
        </w:rPr>
        <w:t xml:space="preserve">. </w:t>
      </w:r>
      <w:r w:rsidRPr="009D6279">
        <w:rPr>
          <w:rFonts w:cs="Times New Roman"/>
          <w:color w:val="00B050"/>
          <w:szCs w:val="24"/>
        </w:rPr>
        <w:t xml:space="preserve">Importantly, this allows for </w:t>
      </w:r>
      <w:r w:rsidRPr="009D6279">
        <w:rPr>
          <w:rFonts w:cs="Times New Roman"/>
          <w:color w:val="00B050"/>
          <w:szCs w:val="24"/>
        </w:rPr>
        <w:lastRenderedPageBreak/>
        <w:t xml:space="preserve">an analysis of proposed projects and impacts with respect to, for example, </w:t>
      </w:r>
      <w:r>
        <w:rPr>
          <w:rFonts w:cs="Times New Roman"/>
          <w:szCs w:val="24"/>
        </w:rPr>
        <w:t>the</w:t>
      </w:r>
      <w:r w:rsidRPr="00306458">
        <w:rPr>
          <w:rFonts w:cs="Times New Roman"/>
          <w:szCs w:val="24"/>
        </w:rPr>
        <w:t xml:space="preserve"> range of a threatened species. What this does not show, however, is whether the </w:t>
      </w:r>
      <w:r w:rsidRPr="009D6279">
        <w:rPr>
          <w:rFonts w:cs="Times New Roman"/>
          <w:color w:val="00B050"/>
          <w:szCs w:val="24"/>
        </w:rPr>
        <w:t xml:space="preserve">cumulative </w:t>
      </w:r>
      <w:r w:rsidRPr="00306458">
        <w:rPr>
          <w:rFonts w:cs="Times New Roman"/>
          <w:szCs w:val="24"/>
        </w:rPr>
        <w:t>impacts differ in extent or nature from the effects of individual activities.</w:t>
      </w:r>
    </w:p>
    <w:p w14:paraId="6F3937E4" w14:textId="75F392EA" w:rsidR="008C2109" w:rsidRDefault="008C2109" w:rsidP="008C2109">
      <w:pPr>
        <w:autoSpaceDE w:val="0"/>
        <w:autoSpaceDN w:val="0"/>
        <w:adjustRightInd w:val="0"/>
        <w:spacing w:after="0"/>
        <w:rPr>
          <w:rFonts w:cs="Times New Roman"/>
          <w:szCs w:val="24"/>
        </w:rPr>
      </w:pPr>
      <w:r w:rsidRPr="00306458">
        <w:rPr>
          <w:rFonts w:cs="Times New Roman"/>
          <w:szCs w:val="24"/>
        </w:rPr>
        <w:t xml:space="preserve">The </w:t>
      </w:r>
      <w:r w:rsidRPr="009D6279">
        <w:rPr>
          <w:rFonts w:cs="Times New Roman"/>
          <w:color w:val="00B050"/>
          <w:szCs w:val="24"/>
        </w:rPr>
        <w:t>Bow-tie Risks Assessment T</w:t>
      </w:r>
      <w:r w:rsidR="00CC7678">
        <w:rPr>
          <w:rFonts w:cs="Times New Roman"/>
          <w:color w:val="00B050"/>
          <w:szCs w:val="24"/>
        </w:rPr>
        <w:t>echnique</w:t>
      </w:r>
      <w:r w:rsidRPr="009D6279">
        <w:rPr>
          <w:rFonts w:cs="Times New Roman"/>
          <w:color w:val="00B050"/>
          <w:szCs w:val="24"/>
        </w:rPr>
        <w:t xml:space="preserve"> (BRAT) offers an alternative approach.</w:t>
      </w:r>
      <w:r>
        <w:rPr>
          <w:rFonts w:cs="Times New Roman"/>
          <w:szCs w:val="24"/>
        </w:rPr>
        <w:t xml:space="preserve">  BRAT diagrams</w:t>
      </w:r>
      <w:r w:rsidRPr="00306458">
        <w:rPr>
          <w:rFonts w:cs="Times New Roman"/>
          <w:szCs w:val="24"/>
        </w:rPr>
        <w:t xml:space="preserve"> provide a visu</w:t>
      </w:r>
      <w:r>
        <w:rPr>
          <w:rFonts w:cs="Times New Roman"/>
          <w:szCs w:val="24"/>
        </w:rPr>
        <w:t>al synthesis of a risk-event,</w:t>
      </w:r>
      <w:r w:rsidRPr="00306458">
        <w:rPr>
          <w:rFonts w:cs="Times New Roman"/>
          <w:szCs w:val="24"/>
        </w:rPr>
        <w:t xml:space="preserve"> its potential consequences, </w:t>
      </w:r>
      <w:r>
        <w:rPr>
          <w:rFonts w:cs="Times New Roman"/>
          <w:szCs w:val="24"/>
        </w:rPr>
        <w:t xml:space="preserve">and </w:t>
      </w:r>
      <w:r w:rsidRPr="00306458">
        <w:rPr>
          <w:rFonts w:cs="Times New Roman"/>
          <w:szCs w:val="24"/>
        </w:rPr>
        <w:t>the threats that incr</w:t>
      </w:r>
      <w:r>
        <w:rPr>
          <w:rFonts w:cs="Times New Roman"/>
          <w:szCs w:val="24"/>
        </w:rPr>
        <w:t>ease the likelihood of the risk-</w:t>
      </w:r>
      <w:r w:rsidRPr="00306458">
        <w:rPr>
          <w:rFonts w:cs="Times New Roman"/>
          <w:szCs w:val="24"/>
        </w:rPr>
        <w:t>event taking place.</w:t>
      </w:r>
      <w:r>
        <w:rPr>
          <w:rFonts w:cs="Times New Roman"/>
          <w:szCs w:val="24"/>
        </w:rPr>
        <w:t xml:space="preserve"> The BRAT </w:t>
      </w:r>
      <w:r w:rsidRPr="00306458">
        <w:rPr>
          <w:rFonts w:cs="Times New Roman"/>
          <w:szCs w:val="24"/>
        </w:rPr>
        <w:t xml:space="preserve">owes its name to the shape of </w:t>
      </w:r>
      <w:r>
        <w:rPr>
          <w:rFonts w:cs="Times New Roman"/>
          <w:szCs w:val="24"/>
        </w:rPr>
        <w:t>the</w:t>
      </w:r>
      <w:r w:rsidRPr="00306458">
        <w:rPr>
          <w:rFonts w:cs="Times New Roman"/>
          <w:szCs w:val="24"/>
        </w:rPr>
        <w:t xml:space="preserve"> risk analysis diagram, often resembling a bow-tie</w:t>
      </w:r>
      <w:r>
        <w:rPr>
          <w:rFonts w:cs="Times New Roman"/>
          <w:szCs w:val="24"/>
        </w:rPr>
        <w:t xml:space="preserve"> in appearance</w:t>
      </w:r>
      <w:r w:rsidRPr="00306458">
        <w:rPr>
          <w:rFonts w:cs="Times New Roman"/>
          <w:szCs w:val="24"/>
        </w:rPr>
        <w:t>. The International Organization for S</w:t>
      </w:r>
      <w:r>
        <w:rPr>
          <w:rFonts w:cs="Times New Roman"/>
          <w:szCs w:val="24"/>
        </w:rPr>
        <w:t>tandardization, which develops i</w:t>
      </w:r>
      <w:r w:rsidRPr="00306458">
        <w:rPr>
          <w:rFonts w:cs="Times New Roman"/>
          <w:szCs w:val="24"/>
        </w:rPr>
        <w:t xml:space="preserve">nternational </w:t>
      </w:r>
      <w:r>
        <w:rPr>
          <w:rFonts w:cs="Times New Roman"/>
          <w:szCs w:val="24"/>
        </w:rPr>
        <w:t>s</w:t>
      </w:r>
      <w:r w:rsidRPr="00306458">
        <w:rPr>
          <w:rFonts w:cs="Times New Roman"/>
          <w:szCs w:val="24"/>
        </w:rPr>
        <w:t xml:space="preserve">tandards that provide solutions to global challenges, has listed </w:t>
      </w:r>
      <w:r w:rsidR="00CC7678">
        <w:rPr>
          <w:rFonts w:cs="Times New Roman"/>
          <w:szCs w:val="24"/>
        </w:rPr>
        <w:t xml:space="preserve">the </w:t>
      </w:r>
      <w:r w:rsidRPr="00306458">
        <w:rPr>
          <w:rFonts w:cs="Times New Roman"/>
          <w:szCs w:val="24"/>
        </w:rPr>
        <w:t>BRAT as a widely-applicable method for selection and implementation of systematic techniques for risk assessment (IEC/ISO 31010:2009 standard).</w:t>
      </w:r>
      <w:r>
        <w:rPr>
          <w:rFonts w:cs="Times New Roman"/>
          <w:szCs w:val="24"/>
        </w:rPr>
        <w:t xml:space="preserve"> Importantly, BRAT can </w:t>
      </w:r>
      <w:r w:rsidRPr="00306458">
        <w:rPr>
          <w:rFonts w:cs="Times New Roman"/>
          <w:szCs w:val="24"/>
        </w:rPr>
        <w:t>show the barriers that could prevent the risk event from occurring</w:t>
      </w:r>
      <w:r>
        <w:rPr>
          <w:rFonts w:cs="Times New Roman"/>
          <w:szCs w:val="24"/>
        </w:rPr>
        <w:t>,</w:t>
      </w:r>
      <w:r w:rsidRPr="00306458">
        <w:rPr>
          <w:rFonts w:cs="Times New Roman"/>
          <w:szCs w:val="24"/>
        </w:rPr>
        <w:t xml:space="preserve"> or minimize its effects if it does occur, as well as </w:t>
      </w:r>
      <w:r>
        <w:rPr>
          <w:rFonts w:cs="Times New Roman"/>
          <w:szCs w:val="24"/>
        </w:rPr>
        <w:t>escalation</w:t>
      </w:r>
      <w:r w:rsidRPr="00306458">
        <w:rPr>
          <w:rFonts w:cs="Times New Roman"/>
          <w:szCs w:val="24"/>
        </w:rPr>
        <w:t xml:space="preserve"> factors that exacerbate existing threats. </w:t>
      </w:r>
      <w:r>
        <w:rPr>
          <w:rFonts w:cs="Times New Roman"/>
          <w:szCs w:val="24"/>
        </w:rPr>
        <w:t xml:space="preserve">Hence, </w:t>
      </w:r>
      <w:r w:rsidRPr="00306458">
        <w:rPr>
          <w:rFonts w:cs="Times New Roman"/>
          <w:szCs w:val="24"/>
        </w:rPr>
        <w:t xml:space="preserve">BRAT </w:t>
      </w:r>
      <w:r>
        <w:rPr>
          <w:rFonts w:cs="Times New Roman"/>
          <w:szCs w:val="24"/>
        </w:rPr>
        <w:t xml:space="preserve">frameworks </w:t>
      </w:r>
      <w:r w:rsidRPr="00306458">
        <w:rPr>
          <w:rFonts w:cs="Times New Roman"/>
          <w:szCs w:val="24"/>
        </w:rPr>
        <w:t xml:space="preserve">can </w:t>
      </w:r>
      <w:r>
        <w:rPr>
          <w:rFonts w:cs="Times New Roman"/>
          <w:szCs w:val="24"/>
        </w:rPr>
        <w:t xml:space="preserve">potentially </w:t>
      </w:r>
      <w:r w:rsidRPr="00306458">
        <w:rPr>
          <w:rFonts w:cs="Times New Roman"/>
          <w:szCs w:val="24"/>
        </w:rPr>
        <w:t>contribut</w:t>
      </w:r>
      <w:r>
        <w:rPr>
          <w:rFonts w:cs="Times New Roman"/>
          <w:szCs w:val="24"/>
        </w:rPr>
        <w:t xml:space="preserve">e a clearer understanding of the complexity in cumulative effects. </w:t>
      </w:r>
      <w:r w:rsidR="00CC7678">
        <w:rPr>
          <w:rFonts w:cs="Times New Roman"/>
          <w:szCs w:val="24"/>
        </w:rPr>
        <w:t xml:space="preserve">The </w:t>
      </w:r>
      <w:r w:rsidRPr="00306458">
        <w:rPr>
          <w:rFonts w:cs="Times New Roman"/>
          <w:szCs w:val="24"/>
        </w:rPr>
        <w:t xml:space="preserve">BRAT is only now </w:t>
      </w:r>
      <w:r>
        <w:rPr>
          <w:rFonts w:cs="Times New Roman"/>
          <w:szCs w:val="24"/>
        </w:rPr>
        <w:t>starting to be</w:t>
      </w:r>
      <w:r w:rsidRPr="00306458">
        <w:rPr>
          <w:rFonts w:cs="Times New Roman"/>
          <w:szCs w:val="24"/>
        </w:rPr>
        <w:t xml:space="preserve"> applied </w:t>
      </w:r>
      <w:r>
        <w:rPr>
          <w:rFonts w:cs="Times New Roman"/>
          <w:szCs w:val="24"/>
        </w:rPr>
        <w:t>for</w:t>
      </w:r>
      <w:r w:rsidRPr="00306458">
        <w:rPr>
          <w:rFonts w:cs="Times New Roman"/>
          <w:szCs w:val="24"/>
        </w:rPr>
        <w:t xml:space="preserve"> </w:t>
      </w:r>
      <w:r>
        <w:rPr>
          <w:rFonts w:cs="Times New Roman"/>
          <w:szCs w:val="24"/>
        </w:rPr>
        <w:t>identifying</w:t>
      </w:r>
      <w:r w:rsidRPr="00306458">
        <w:rPr>
          <w:rFonts w:cs="Times New Roman"/>
          <w:szCs w:val="24"/>
        </w:rPr>
        <w:t xml:space="preserve"> and </w:t>
      </w:r>
      <w:r>
        <w:rPr>
          <w:rFonts w:cs="Times New Roman"/>
          <w:szCs w:val="24"/>
        </w:rPr>
        <w:t>managing</w:t>
      </w:r>
      <w:r w:rsidRPr="00306458">
        <w:rPr>
          <w:rFonts w:cs="Times New Roman"/>
          <w:szCs w:val="24"/>
        </w:rPr>
        <w:t xml:space="preserve"> </w:t>
      </w:r>
      <w:r>
        <w:rPr>
          <w:rFonts w:cs="Times New Roman"/>
          <w:szCs w:val="24"/>
        </w:rPr>
        <w:t>significant</w:t>
      </w:r>
      <w:r w:rsidRPr="00306458">
        <w:rPr>
          <w:rFonts w:cs="Times New Roman"/>
          <w:szCs w:val="24"/>
        </w:rPr>
        <w:t xml:space="preserve"> </w:t>
      </w:r>
      <w:r w:rsidRPr="00C60DBC">
        <w:rPr>
          <w:rFonts w:cs="Times New Roman"/>
          <w:szCs w:val="24"/>
          <w:lang w:val="en-CA"/>
        </w:rPr>
        <w:t xml:space="preserve">environmental risk events </w:t>
      </w:r>
      <w:r w:rsidRPr="00C60DBC">
        <w:rPr>
          <w:rFonts w:cs="Times New Roman"/>
          <w:noProof/>
          <w:szCs w:val="24"/>
          <w:lang w:val="en-CA"/>
        </w:rPr>
        <w:t>(</w:t>
      </w:r>
      <w:r w:rsidRPr="00CD6701">
        <w:rPr>
          <w:rFonts w:cs="Times New Roman"/>
          <w:szCs w:val="24"/>
        </w:rPr>
        <w:t>International Council for Exploration of the Sea. 2014</w:t>
      </w:r>
      <w:r>
        <w:rPr>
          <w:rFonts w:cs="Times New Roman"/>
          <w:szCs w:val="24"/>
        </w:rPr>
        <w:t xml:space="preserve">, </w:t>
      </w:r>
      <w:r w:rsidRPr="00C60DBC">
        <w:rPr>
          <w:rFonts w:cs="Times New Roman"/>
          <w:noProof/>
          <w:szCs w:val="24"/>
          <w:lang w:val="en-CA"/>
        </w:rPr>
        <w:t xml:space="preserve">Elliott </w:t>
      </w:r>
      <w:r w:rsidRPr="00C60DBC">
        <w:rPr>
          <w:rFonts w:cs="Times New Roman"/>
          <w:i/>
          <w:noProof/>
          <w:szCs w:val="24"/>
          <w:lang w:val="en-CA"/>
        </w:rPr>
        <w:t>et al.</w:t>
      </w:r>
      <w:r w:rsidRPr="00C60DBC">
        <w:rPr>
          <w:rFonts w:cs="Times New Roman"/>
          <w:noProof/>
          <w:szCs w:val="24"/>
          <w:lang w:val="en-CA"/>
        </w:rPr>
        <w:t xml:space="preserve"> 2017; Kishchuk </w:t>
      </w:r>
      <w:r w:rsidRPr="00C60DBC">
        <w:rPr>
          <w:rFonts w:cs="Times New Roman"/>
          <w:i/>
          <w:noProof/>
          <w:szCs w:val="24"/>
          <w:lang w:val="en-CA"/>
        </w:rPr>
        <w:t>et al.</w:t>
      </w:r>
      <w:r w:rsidRPr="00C60DBC">
        <w:rPr>
          <w:rFonts w:cs="Times New Roman"/>
          <w:noProof/>
          <w:szCs w:val="24"/>
          <w:lang w:val="en-CA"/>
        </w:rPr>
        <w:t xml:space="preserve"> 2018)</w:t>
      </w:r>
      <w:r w:rsidRPr="00C60DBC">
        <w:rPr>
          <w:rFonts w:cs="Times New Roman"/>
          <w:szCs w:val="24"/>
          <w:lang w:val="en-CA"/>
        </w:rPr>
        <w:t>.</w:t>
      </w:r>
    </w:p>
    <w:p w14:paraId="5BECBBA2" w14:textId="4A2B218D" w:rsidR="005B6BC9" w:rsidRPr="009D57D6" w:rsidRDefault="005B6BC9" w:rsidP="008C2109">
      <w:pPr>
        <w:spacing w:before="240"/>
        <w:outlineLvl w:val="0"/>
        <w:rPr>
          <w:rFonts w:cs="Times New Roman"/>
          <w:color w:val="00B050"/>
          <w:szCs w:val="24"/>
        </w:rPr>
      </w:pPr>
      <w:r>
        <w:rPr>
          <w:rFonts w:cs="Times New Roman"/>
          <w:color w:val="00B050"/>
          <w:szCs w:val="24"/>
        </w:rPr>
        <w:t>As a demonstration of</w:t>
      </w:r>
      <w:r w:rsidR="008C2109" w:rsidRPr="00CC7678">
        <w:rPr>
          <w:rFonts w:cs="Times New Roman"/>
          <w:color w:val="00B050"/>
          <w:szCs w:val="24"/>
        </w:rPr>
        <w:t xml:space="preserve"> assessment methods for wicked</w:t>
      </w:r>
      <w:ins w:id="91" w:author="fstewart" w:date="2019-02-11T14:43:00Z">
        <w:r w:rsidR="00BB380D">
          <w:rPr>
            <w:rFonts w:cs="Times New Roman"/>
            <w:color w:val="00B050"/>
            <w:szCs w:val="24"/>
          </w:rPr>
          <w:t xml:space="preserve"> cumulative effect</w:t>
        </w:r>
      </w:ins>
      <w:r w:rsidR="008C2109" w:rsidRPr="00CC7678">
        <w:rPr>
          <w:rFonts w:cs="Times New Roman"/>
          <w:color w:val="00B050"/>
          <w:szCs w:val="24"/>
        </w:rPr>
        <w:t xml:space="preserve"> </w:t>
      </w:r>
      <w:del w:id="92" w:author="fstewart" w:date="2019-02-11T14:43:00Z">
        <w:r w:rsidR="008C2109" w:rsidRPr="00CC7678" w:rsidDel="00BB380D">
          <w:rPr>
            <w:rFonts w:cs="Times New Roman"/>
            <w:color w:val="00B050"/>
            <w:szCs w:val="24"/>
          </w:rPr>
          <w:delText xml:space="preserve">environmental </w:delText>
        </w:r>
      </w:del>
      <w:r w:rsidR="008C2109" w:rsidRPr="00CC7678">
        <w:rPr>
          <w:rFonts w:cs="Times New Roman"/>
          <w:color w:val="00B050"/>
          <w:szCs w:val="24"/>
        </w:rPr>
        <w:t>problems involving</w:t>
      </w:r>
      <w:del w:id="93" w:author="fstewart" w:date="2019-02-11T14:43:00Z">
        <w:r w:rsidR="008C2109" w:rsidRPr="00CC7678" w:rsidDel="00BB380D">
          <w:rPr>
            <w:rFonts w:cs="Times New Roman"/>
            <w:color w:val="00B050"/>
            <w:szCs w:val="24"/>
          </w:rPr>
          <w:delText xml:space="preserve"> cumulative effects</w:delText>
        </w:r>
      </w:del>
      <w:r w:rsidR="008C2109" w:rsidRPr="00CC7678">
        <w:rPr>
          <w:rFonts w:cs="Times New Roman"/>
          <w:color w:val="00B050"/>
          <w:szCs w:val="24"/>
        </w:rPr>
        <w:t xml:space="preserve">, we focus here on the meta-population of Boreal Caribou residing in the large peatland complexes of </w:t>
      </w:r>
      <w:ins w:id="94" w:author="fstewart" w:date="2019-02-11T14:43:00Z">
        <w:r w:rsidR="00BB380D">
          <w:rPr>
            <w:rFonts w:cs="Times New Roman"/>
            <w:color w:val="00B050"/>
            <w:szCs w:val="24"/>
          </w:rPr>
          <w:t>N</w:t>
        </w:r>
      </w:ins>
      <w:bookmarkStart w:id="95" w:name="_GoBack"/>
      <w:bookmarkEnd w:id="95"/>
      <w:del w:id="96" w:author="fstewart" w:date="2019-02-11T14:43:00Z">
        <w:r w:rsidR="008C2109" w:rsidRPr="00CC7678" w:rsidDel="00BB380D">
          <w:rPr>
            <w:rFonts w:cs="Times New Roman"/>
            <w:color w:val="00B050"/>
            <w:szCs w:val="24"/>
          </w:rPr>
          <w:delText>n</w:delText>
        </w:r>
      </w:del>
      <w:r w:rsidR="008C2109" w:rsidRPr="00CC7678">
        <w:rPr>
          <w:rFonts w:cs="Times New Roman"/>
          <w:color w:val="00B050"/>
          <w:szCs w:val="24"/>
        </w:rPr>
        <w:t>ortheastern British Columbia, Canada. To prevent further declines of this meta-population, assessment and management of cumulative environmental effects is crucial. We used the</w:t>
      </w:r>
      <w:r w:rsidR="00CC7678">
        <w:rPr>
          <w:rFonts w:cs="Times New Roman"/>
          <w:color w:val="00B050"/>
          <w:szCs w:val="24"/>
        </w:rPr>
        <w:t xml:space="preserve"> </w:t>
      </w:r>
      <w:r w:rsidR="008C2109" w:rsidRPr="00CC7678">
        <w:rPr>
          <w:rFonts w:cs="Times New Roman"/>
          <w:color w:val="00B050"/>
          <w:szCs w:val="24"/>
        </w:rPr>
        <w:t xml:space="preserve">BRAT risk assessment tool, originally developed for high-hazard industries such as the oil and gas sector, to synthesize the ecological factors relevant to cumulative effects on Boreal Caribou; information directly applicable to the third component of the B.C. cumulative effects framework. Our objective was to </w:t>
      </w:r>
      <w:r w:rsidR="006D2220">
        <w:rPr>
          <w:rFonts w:cs="Times New Roman"/>
          <w:color w:val="00B050"/>
          <w:szCs w:val="24"/>
        </w:rPr>
        <w:t>reduce</w:t>
      </w:r>
      <w:r w:rsidR="008C2109" w:rsidRPr="00CC7678">
        <w:rPr>
          <w:rFonts w:cs="Times New Roman"/>
          <w:color w:val="00B050"/>
          <w:szCs w:val="24"/>
        </w:rPr>
        <w:t xml:space="preserve"> the complexity, while understanding the risks, of anthropogenic cumulative effects on caribou at the landscape level, with the goal of identifying the least resistant and most effective management strategies. We used the bow-tie diagram as a key example of systematically working through this process for imperiled species at risk, while providing implications </w:t>
      </w:r>
      <w:r w:rsidR="00DD238B" w:rsidRPr="00CC7678">
        <w:rPr>
          <w:rFonts w:cs="Times New Roman"/>
          <w:color w:val="00B050"/>
          <w:szCs w:val="24"/>
        </w:rPr>
        <w:t xml:space="preserve">and semi-quantitative risk analysis </w:t>
      </w:r>
      <w:r w:rsidR="008C2109" w:rsidRPr="00CC7678">
        <w:rPr>
          <w:rFonts w:cs="Times New Roman"/>
          <w:color w:val="00B050"/>
          <w:szCs w:val="24"/>
        </w:rPr>
        <w:t>in the context of decision support for the B.C. cumulative effects framework</w:t>
      </w:r>
      <w:r w:rsidR="00CC7678" w:rsidRPr="00CC7678">
        <w:rPr>
          <w:rFonts w:cs="Times New Roman"/>
          <w:color w:val="00B050"/>
          <w:szCs w:val="24"/>
        </w:rPr>
        <w:t>.  We also performed the analysis in the context of several potential future scenarios, to demonstrate the potential utility of using the BRAT in risk management.</w:t>
      </w:r>
    </w:p>
    <w:p w14:paraId="594ADADE" w14:textId="2547ED4A" w:rsidR="005B6BC9" w:rsidRDefault="002A48DD" w:rsidP="006B487B">
      <w:pPr>
        <w:pStyle w:val="Heading1"/>
      </w:pPr>
      <w:r w:rsidRPr="005C7E43">
        <w:t>Materials and method</w:t>
      </w:r>
      <w:r w:rsidR="005B6BC9">
        <w:t>s</w:t>
      </w:r>
    </w:p>
    <w:p w14:paraId="456809AF" w14:textId="0F56BF79" w:rsidR="008C2109" w:rsidRPr="00425FB4" w:rsidRDefault="008C2109" w:rsidP="009D57D6">
      <w:pPr>
        <w:pStyle w:val="Heading1"/>
        <w:numPr>
          <w:ilvl w:val="0"/>
          <w:numId w:val="0"/>
        </w:numPr>
        <w:rPr>
          <w:vanish/>
        </w:rPr>
      </w:pPr>
    </w:p>
    <w:p w14:paraId="2128EB13" w14:textId="319F4007" w:rsidR="00D537FA" w:rsidRPr="008C2109" w:rsidRDefault="009E211C" w:rsidP="008C2109">
      <w:pPr>
        <w:pStyle w:val="Heading2"/>
        <w:rPr>
          <w:vanish/>
        </w:rPr>
      </w:pPr>
      <w:r w:rsidRPr="008C2109">
        <w:t xml:space="preserve">Study </w:t>
      </w:r>
      <w:r w:rsidR="004F3453" w:rsidRPr="008C2109">
        <w:t>system</w:t>
      </w:r>
    </w:p>
    <w:p w14:paraId="3AC0A302" w14:textId="77777777" w:rsidR="008354BC" w:rsidRDefault="008354BC" w:rsidP="00E93CF8">
      <w:pPr>
        <w:rPr>
          <w:rFonts w:cs="Times New Roman"/>
          <w:color w:val="00B050"/>
          <w:szCs w:val="24"/>
        </w:rPr>
      </w:pPr>
    </w:p>
    <w:p w14:paraId="41B224EA" w14:textId="6A6FD4F8" w:rsidR="00746F32" w:rsidRPr="00DD238B" w:rsidRDefault="00746F32" w:rsidP="00E93CF8">
      <w:pPr>
        <w:rPr>
          <w:color w:val="00B050"/>
          <w:szCs w:val="24"/>
        </w:rPr>
      </w:pPr>
      <w:r w:rsidRPr="00DD238B">
        <w:rPr>
          <w:rFonts w:cs="Times New Roman"/>
          <w:color w:val="00B050"/>
          <w:szCs w:val="24"/>
        </w:rPr>
        <w:t xml:space="preserve">Boreal Caribou are considered an umbrella species </w:t>
      </w:r>
      <w:r w:rsidR="00071A6B" w:rsidRPr="00DD238B">
        <w:rPr>
          <w:rFonts w:cs="Times New Roman"/>
          <w:color w:val="00B050"/>
          <w:szCs w:val="24"/>
        </w:rPr>
        <w:t>of</w:t>
      </w:r>
      <w:r w:rsidR="008354BC">
        <w:rPr>
          <w:rFonts w:cs="Times New Roman"/>
          <w:color w:val="00B050"/>
          <w:szCs w:val="24"/>
        </w:rPr>
        <w:t xml:space="preserve"> the</w:t>
      </w:r>
      <w:r w:rsidRPr="00DD238B">
        <w:rPr>
          <w:rFonts w:cs="Times New Roman"/>
          <w:color w:val="00B050"/>
          <w:szCs w:val="24"/>
        </w:rPr>
        <w:t xml:space="preserve"> boreal ecosystem </w:t>
      </w:r>
      <w:r w:rsidRPr="00DD238B">
        <w:rPr>
          <w:rFonts w:cs="Times New Roman"/>
          <w:noProof/>
          <w:color w:val="00B050"/>
          <w:szCs w:val="24"/>
        </w:rPr>
        <w:t xml:space="preserve">(Bichet </w:t>
      </w:r>
      <w:r w:rsidRPr="00DD238B">
        <w:rPr>
          <w:rFonts w:cs="Times New Roman"/>
          <w:i/>
          <w:noProof/>
          <w:color w:val="00B050"/>
          <w:szCs w:val="24"/>
        </w:rPr>
        <w:t>et al.</w:t>
      </w:r>
      <w:r w:rsidRPr="00DD238B">
        <w:rPr>
          <w:rFonts w:cs="Times New Roman"/>
          <w:noProof/>
          <w:color w:val="00B050"/>
          <w:szCs w:val="24"/>
        </w:rPr>
        <w:t xml:space="preserve"> 2016)</w:t>
      </w:r>
      <w:r w:rsidRPr="00DD238B">
        <w:rPr>
          <w:rFonts w:cs="Times New Roman"/>
          <w:color w:val="00B050"/>
          <w:szCs w:val="24"/>
        </w:rPr>
        <w:t>.</w:t>
      </w:r>
      <w:r w:rsidRPr="00DD238B">
        <w:rPr>
          <w:color w:val="00B050"/>
          <w:szCs w:val="24"/>
        </w:rPr>
        <w:t xml:space="preserve"> Their distribution covers important habitat for biodiversity conservation, carbon sequestration, </w:t>
      </w:r>
      <w:r w:rsidR="004128C5" w:rsidRPr="00DD238B">
        <w:rPr>
          <w:color w:val="00B050"/>
          <w:szCs w:val="24"/>
        </w:rPr>
        <w:t>as well as</w:t>
      </w:r>
      <w:r w:rsidRPr="00DD238B">
        <w:rPr>
          <w:color w:val="00B050"/>
          <w:szCs w:val="24"/>
        </w:rPr>
        <w:t xml:space="preserve"> future land</w:t>
      </w:r>
      <w:r w:rsidR="004128C5" w:rsidRPr="00DD238B">
        <w:rPr>
          <w:color w:val="00B050"/>
          <w:szCs w:val="24"/>
        </w:rPr>
        <w:t xml:space="preserve"> </w:t>
      </w:r>
      <w:r w:rsidRPr="00DD238B">
        <w:rPr>
          <w:color w:val="00B050"/>
          <w:szCs w:val="24"/>
        </w:rPr>
        <w:t xml:space="preserve">use </w:t>
      </w:r>
      <w:r w:rsidR="004128C5" w:rsidRPr="00DD238B">
        <w:rPr>
          <w:color w:val="00B050"/>
          <w:szCs w:val="24"/>
        </w:rPr>
        <w:t>to mitigate</w:t>
      </w:r>
      <w:r w:rsidR="00B51E59">
        <w:rPr>
          <w:color w:val="00B050"/>
          <w:szCs w:val="24"/>
        </w:rPr>
        <w:t xml:space="preserve"> climate change (Hebb</w:t>
      </w:r>
      <w:r w:rsidRPr="00DD238B">
        <w:rPr>
          <w:color w:val="00B050"/>
          <w:szCs w:val="24"/>
        </w:rPr>
        <w:t>l</w:t>
      </w:r>
      <w:r w:rsidR="00B51E59">
        <w:rPr>
          <w:color w:val="00B050"/>
          <w:szCs w:val="24"/>
        </w:rPr>
        <w:t>e</w:t>
      </w:r>
      <w:r w:rsidRPr="00DD238B">
        <w:rPr>
          <w:color w:val="00B050"/>
          <w:szCs w:val="24"/>
        </w:rPr>
        <w:t>white 2017).</w:t>
      </w:r>
      <w:r w:rsidR="00C303E4" w:rsidRPr="00DD238B">
        <w:rPr>
          <w:color w:val="00B050"/>
          <w:szCs w:val="24"/>
        </w:rPr>
        <w:t xml:space="preserve"> The species also represents the contemporary pinnacle between the challenge of balancing globally relevant resources (oil and gas reserves, as well as forestry) with accelerating </w:t>
      </w:r>
      <w:r w:rsidR="005837DC" w:rsidRPr="00DD238B">
        <w:rPr>
          <w:color w:val="00B050"/>
          <w:szCs w:val="24"/>
        </w:rPr>
        <w:t>biodiversity declines</w:t>
      </w:r>
      <w:r w:rsidR="00C303E4" w:rsidRPr="00DD238B">
        <w:rPr>
          <w:color w:val="00B050"/>
          <w:szCs w:val="24"/>
        </w:rPr>
        <w:t xml:space="preserve"> in the Anthropocene (Ceballos </w:t>
      </w:r>
      <w:r w:rsidR="00C303E4" w:rsidRPr="009D57D6">
        <w:rPr>
          <w:i/>
          <w:color w:val="00B050"/>
          <w:szCs w:val="24"/>
        </w:rPr>
        <w:t>et al</w:t>
      </w:r>
      <w:r w:rsidR="00B129BF" w:rsidRPr="009D57D6">
        <w:rPr>
          <w:i/>
          <w:color w:val="00B050"/>
          <w:szCs w:val="24"/>
        </w:rPr>
        <w:t>.</w:t>
      </w:r>
      <w:r w:rsidR="00C303E4" w:rsidRPr="00DD238B">
        <w:rPr>
          <w:color w:val="00B050"/>
          <w:szCs w:val="24"/>
        </w:rPr>
        <w:t xml:space="preserve"> 2015). </w:t>
      </w:r>
      <w:r w:rsidR="004128C5" w:rsidRPr="00DD238B">
        <w:rPr>
          <w:color w:val="00B050"/>
          <w:szCs w:val="24"/>
        </w:rPr>
        <w:t xml:space="preserve">As such, </w:t>
      </w:r>
      <w:r w:rsidR="005837DC" w:rsidRPr="00DD238B">
        <w:rPr>
          <w:color w:val="00B050"/>
          <w:szCs w:val="24"/>
        </w:rPr>
        <w:t xml:space="preserve">the conservation of </w:t>
      </w:r>
      <w:r w:rsidR="004128C5" w:rsidRPr="00DD238B">
        <w:rPr>
          <w:color w:val="00B050"/>
          <w:szCs w:val="24"/>
        </w:rPr>
        <w:t>c</w:t>
      </w:r>
      <w:r w:rsidR="00C303E4" w:rsidRPr="00DD238B">
        <w:rPr>
          <w:color w:val="00B050"/>
          <w:szCs w:val="24"/>
        </w:rPr>
        <w:t>aribou represent</w:t>
      </w:r>
      <w:r w:rsidR="00A52E78">
        <w:rPr>
          <w:color w:val="00B050"/>
          <w:szCs w:val="24"/>
        </w:rPr>
        <w:t>s</w:t>
      </w:r>
      <w:r w:rsidR="00C303E4" w:rsidRPr="00DD238B">
        <w:rPr>
          <w:color w:val="00B050"/>
          <w:szCs w:val="24"/>
        </w:rPr>
        <w:t xml:space="preserve"> a social, economic, and scientific test of our values associated with the natural world.</w:t>
      </w:r>
    </w:p>
    <w:p w14:paraId="584B0677" w14:textId="5D9E5B22" w:rsidR="004F3453" w:rsidRPr="004F3453" w:rsidRDefault="009E211C" w:rsidP="00E93CF8">
      <w:pPr>
        <w:rPr>
          <w:rFonts w:cs="Times New Roman"/>
          <w:szCs w:val="24"/>
        </w:rPr>
      </w:pPr>
      <w:r>
        <w:rPr>
          <w:rFonts w:cs="Times New Roman"/>
          <w:szCs w:val="24"/>
        </w:rPr>
        <w:t>We focused our analysis on threats to Boreal Caribou ranges in Northeastern B.C. Th</w:t>
      </w:r>
      <w:r w:rsidR="00071A6B">
        <w:rPr>
          <w:rFonts w:cs="Times New Roman"/>
          <w:szCs w:val="24"/>
        </w:rPr>
        <w:t>is study</w:t>
      </w:r>
      <w:r>
        <w:rPr>
          <w:rFonts w:cs="Times New Roman"/>
          <w:szCs w:val="24"/>
        </w:rPr>
        <w:t xml:space="preserve"> area is bounded by the borders of Yukon and Northwest Territories to the north, the border of Alberta to the </w:t>
      </w:r>
      <w:r>
        <w:rPr>
          <w:rFonts w:cs="Times New Roman"/>
          <w:szCs w:val="24"/>
        </w:rPr>
        <w:lastRenderedPageBreak/>
        <w:t xml:space="preserve">east, and the Rocky Mountains to the west and </w:t>
      </w:r>
      <w:r w:rsidRPr="000229B8">
        <w:rPr>
          <w:rFonts w:cs="Times New Roman"/>
          <w:szCs w:val="24"/>
        </w:rPr>
        <w:t>south</w:t>
      </w:r>
      <w:r w:rsidR="007E13D9" w:rsidRPr="000229B8">
        <w:rPr>
          <w:rFonts w:cs="Times New Roman"/>
          <w:szCs w:val="24"/>
        </w:rPr>
        <w:t xml:space="preserve"> (Figure </w:t>
      </w:r>
      <w:r w:rsidR="000229B8" w:rsidRPr="000229B8">
        <w:rPr>
          <w:rFonts w:cs="Times New Roman"/>
          <w:szCs w:val="24"/>
        </w:rPr>
        <w:t>1</w:t>
      </w:r>
      <w:r w:rsidR="007E13D9" w:rsidRPr="000229B8">
        <w:rPr>
          <w:rFonts w:cs="Times New Roman"/>
          <w:szCs w:val="24"/>
        </w:rPr>
        <w:t>)</w:t>
      </w:r>
      <w:r w:rsidRPr="000229B8">
        <w:rPr>
          <w:rFonts w:cs="Times New Roman"/>
          <w:szCs w:val="24"/>
        </w:rPr>
        <w:t>. The</w:t>
      </w:r>
      <w:r>
        <w:rPr>
          <w:rFonts w:cs="Times New Roman"/>
          <w:szCs w:val="24"/>
        </w:rPr>
        <w:t xml:space="preserve"> boreal forest that dominates this area is considered to be in the ‘Boreal White and Black Spruce’ (BWBS) zone in the B.C. Biogeoclimatic Ecozone Classification system (DeLong </w:t>
      </w:r>
      <w:r w:rsidRPr="00C64BD8">
        <w:rPr>
          <w:rFonts w:cs="Times New Roman"/>
          <w:i/>
          <w:szCs w:val="24"/>
        </w:rPr>
        <w:t>et al</w:t>
      </w:r>
      <w:r>
        <w:rPr>
          <w:rFonts w:cs="Times New Roman"/>
          <w:szCs w:val="24"/>
        </w:rPr>
        <w:t xml:space="preserve">. 2011). </w:t>
      </w:r>
      <w:r w:rsidR="004F3453" w:rsidRPr="00DD238B">
        <w:rPr>
          <w:rFonts w:cs="Times New Roman"/>
          <w:color w:val="00B050"/>
          <w:szCs w:val="24"/>
        </w:rPr>
        <w:t>We focused our analyses on three 8,000km</w:t>
      </w:r>
      <w:r w:rsidR="004F3453" w:rsidRPr="00DD238B">
        <w:rPr>
          <w:rFonts w:cs="Times New Roman"/>
          <w:color w:val="00B050"/>
          <w:szCs w:val="24"/>
          <w:vertAlign w:val="superscript"/>
        </w:rPr>
        <w:t>2</w:t>
      </w:r>
      <w:r w:rsidR="004F3453" w:rsidRPr="00DD238B">
        <w:rPr>
          <w:rFonts w:cs="Times New Roman"/>
          <w:color w:val="00B050"/>
          <w:szCs w:val="24"/>
        </w:rPr>
        <w:t xml:space="preserve"> study areas within this region, each selected to encompass </w:t>
      </w:r>
      <w:r w:rsidR="00DD238B" w:rsidRPr="00DD238B">
        <w:rPr>
          <w:rFonts w:cs="Times New Roman"/>
          <w:color w:val="00B050"/>
          <w:szCs w:val="24"/>
        </w:rPr>
        <w:t xml:space="preserve">the </w:t>
      </w:r>
      <w:r w:rsidR="004F3453" w:rsidRPr="00DD238B">
        <w:rPr>
          <w:rFonts w:cs="Times New Roman"/>
          <w:color w:val="00B050"/>
          <w:szCs w:val="24"/>
        </w:rPr>
        <w:t>range and extent of anthropogenic dis</w:t>
      </w:r>
      <w:r w:rsidR="00071A6B" w:rsidRPr="00DD238B">
        <w:rPr>
          <w:rFonts w:cs="Times New Roman"/>
          <w:color w:val="00B050"/>
          <w:szCs w:val="24"/>
        </w:rPr>
        <w:t>t</w:t>
      </w:r>
      <w:r w:rsidR="004F3453" w:rsidRPr="00DD238B">
        <w:rPr>
          <w:rFonts w:cs="Times New Roman"/>
          <w:color w:val="00B050"/>
          <w:szCs w:val="24"/>
        </w:rPr>
        <w:t>urbances occurring in the area (</w:t>
      </w:r>
      <w:r w:rsidR="004F3453" w:rsidRPr="000229B8">
        <w:rPr>
          <w:rFonts w:cs="Times New Roman"/>
          <w:color w:val="00B050"/>
          <w:szCs w:val="24"/>
        </w:rPr>
        <w:t>Figure</w:t>
      </w:r>
      <w:r w:rsidR="00DD238B" w:rsidRPr="000229B8">
        <w:rPr>
          <w:rFonts w:cs="Times New Roman"/>
          <w:color w:val="00B050"/>
          <w:szCs w:val="24"/>
        </w:rPr>
        <w:t xml:space="preserve"> </w:t>
      </w:r>
      <w:r w:rsidR="007E13D9" w:rsidRPr="000229B8">
        <w:rPr>
          <w:rFonts w:cs="Times New Roman"/>
          <w:color w:val="00B050"/>
          <w:szCs w:val="24"/>
        </w:rPr>
        <w:t>2</w:t>
      </w:r>
      <w:r w:rsidR="008A0FB7" w:rsidRPr="000229B8">
        <w:rPr>
          <w:rFonts w:cs="Times New Roman"/>
          <w:color w:val="00B050"/>
          <w:szCs w:val="24"/>
        </w:rPr>
        <w:t>)</w:t>
      </w:r>
      <w:r w:rsidR="004F3453" w:rsidRPr="00DD238B">
        <w:rPr>
          <w:rFonts w:cs="Times New Roman"/>
          <w:color w:val="00B050"/>
          <w:szCs w:val="24"/>
        </w:rPr>
        <w:t>.</w:t>
      </w:r>
      <w:r w:rsidR="00B9356C" w:rsidRPr="00DD238B">
        <w:rPr>
          <w:rFonts w:cs="Times New Roman"/>
          <w:color w:val="00B050"/>
          <w:szCs w:val="24"/>
        </w:rPr>
        <w:t xml:space="preserve"> These areas varied in elevation from 218 to 963 meters.</w:t>
      </w:r>
      <w:r w:rsidR="004F3453" w:rsidRPr="00DD238B">
        <w:rPr>
          <w:rFonts w:cs="Times New Roman"/>
          <w:color w:val="00B050"/>
          <w:szCs w:val="24"/>
        </w:rPr>
        <w:t xml:space="preserve"> </w:t>
      </w:r>
      <w:r w:rsidR="00E93CF8" w:rsidRPr="00DD238B">
        <w:rPr>
          <w:rFonts w:cs="Times New Roman"/>
          <w:color w:val="00B050"/>
          <w:szCs w:val="24"/>
        </w:rPr>
        <w:t>Cumul</w:t>
      </w:r>
      <w:r w:rsidR="00071A6B" w:rsidRPr="00DD238B">
        <w:rPr>
          <w:rFonts w:cs="Times New Roman"/>
          <w:color w:val="00B050"/>
          <w:szCs w:val="24"/>
        </w:rPr>
        <w:t>ative anthropoge</w:t>
      </w:r>
      <w:r w:rsidR="008A0FB7" w:rsidRPr="00DD238B">
        <w:rPr>
          <w:rFonts w:cs="Times New Roman"/>
          <w:color w:val="00B050"/>
          <w:szCs w:val="24"/>
        </w:rPr>
        <w:t>n</w:t>
      </w:r>
      <w:r w:rsidR="00E93CF8" w:rsidRPr="00DD238B">
        <w:rPr>
          <w:rFonts w:cs="Times New Roman"/>
          <w:color w:val="00B050"/>
          <w:szCs w:val="24"/>
        </w:rPr>
        <w:t xml:space="preserve">ic impacts in </w:t>
      </w:r>
      <w:r w:rsidR="004F3453" w:rsidRPr="00DD238B">
        <w:rPr>
          <w:rFonts w:cs="Times New Roman"/>
          <w:color w:val="00B050"/>
          <w:szCs w:val="24"/>
        </w:rPr>
        <w:t xml:space="preserve">Northeastern BC </w:t>
      </w:r>
      <w:r w:rsidR="00E93CF8" w:rsidRPr="00DD238B">
        <w:rPr>
          <w:rFonts w:cs="Times New Roman"/>
          <w:color w:val="00B050"/>
          <w:szCs w:val="24"/>
        </w:rPr>
        <w:t xml:space="preserve">stem from a diverse array of land uses and commercial activities, including </w:t>
      </w:r>
      <w:r w:rsidR="00FB6776">
        <w:rPr>
          <w:rFonts w:cs="Times New Roman"/>
          <w:color w:val="00B050"/>
          <w:szCs w:val="24"/>
        </w:rPr>
        <w:t>pipelines, well-</w:t>
      </w:r>
      <w:r w:rsidR="004F3453" w:rsidRPr="00DD238B">
        <w:rPr>
          <w:rFonts w:cs="Times New Roman"/>
          <w:color w:val="00B050"/>
          <w:szCs w:val="24"/>
        </w:rPr>
        <w:t>pads and associated facilities, roads, seismic lines, f</w:t>
      </w:r>
      <w:r w:rsidR="00071A6B" w:rsidRPr="00DD238B">
        <w:rPr>
          <w:rFonts w:cs="Times New Roman"/>
          <w:color w:val="00B050"/>
          <w:szCs w:val="24"/>
        </w:rPr>
        <w:t xml:space="preserve">orestry, </w:t>
      </w:r>
      <w:r w:rsidR="00E93CF8" w:rsidRPr="00DD238B">
        <w:rPr>
          <w:rFonts w:cs="Times New Roman"/>
          <w:color w:val="00B050"/>
          <w:szCs w:val="24"/>
        </w:rPr>
        <w:t xml:space="preserve">along with a human footprint resulting from farming, settlement, and transportation, infrastructure. Together, these diverse land uses are </w:t>
      </w:r>
      <w:r w:rsidR="004F3453" w:rsidRPr="00DD238B">
        <w:rPr>
          <w:rFonts w:cs="Times New Roman"/>
          <w:color w:val="00B050"/>
          <w:szCs w:val="24"/>
        </w:rPr>
        <w:t>important in predicting the conservation and restoration of boreal caribou nationally (E</w:t>
      </w:r>
      <w:r w:rsidR="00D37551">
        <w:rPr>
          <w:rFonts w:cs="Times New Roman"/>
          <w:color w:val="00B050"/>
          <w:szCs w:val="24"/>
        </w:rPr>
        <w:t>nvironment and Climate Change Canada</w:t>
      </w:r>
      <w:r w:rsidR="004F3453" w:rsidRPr="00DD238B">
        <w:rPr>
          <w:rFonts w:cs="Times New Roman"/>
          <w:color w:val="00B050"/>
          <w:szCs w:val="24"/>
        </w:rPr>
        <w:t xml:space="preserve"> 2012).</w:t>
      </w:r>
    </w:p>
    <w:p w14:paraId="6D3BF200" w14:textId="1C8763CF" w:rsidR="000229B8" w:rsidRDefault="00B9356C" w:rsidP="000A48B4">
      <w:pPr>
        <w:rPr>
          <w:rFonts w:cs="Times New Roman"/>
          <w:szCs w:val="24"/>
        </w:rPr>
      </w:pPr>
      <w:r w:rsidRPr="00DD238B">
        <w:rPr>
          <w:rFonts w:cs="Times New Roman"/>
          <w:color w:val="00B050"/>
          <w:szCs w:val="24"/>
        </w:rPr>
        <w:t xml:space="preserve">We ensured </w:t>
      </w:r>
      <w:r w:rsidR="000A48B4">
        <w:rPr>
          <w:rFonts w:cs="Times New Roman"/>
          <w:color w:val="00B050"/>
          <w:szCs w:val="24"/>
        </w:rPr>
        <w:t xml:space="preserve">that </w:t>
      </w:r>
      <w:r w:rsidRPr="00DD238B">
        <w:rPr>
          <w:rFonts w:cs="Times New Roman"/>
          <w:color w:val="00B050"/>
          <w:szCs w:val="24"/>
        </w:rPr>
        <w:t xml:space="preserve">our selected study areas each </w:t>
      </w:r>
      <w:r w:rsidR="00DD238B" w:rsidRPr="00DD238B">
        <w:rPr>
          <w:rFonts w:cs="Times New Roman"/>
          <w:color w:val="00B050"/>
          <w:szCs w:val="24"/>
        </w:rPr>
        <w:t>included</w:t>
      </w:r>
      <w:r w:rsidR="004F3453" w:rsidRPr="00DD238B">
        <w:rPr>
          <w:rFonts w:cs="Times New Roman"/>
          <w:color w:val="00B050"/>
          <w:szCs w:val="24"/>
        </w:rPr>
        <w:t xml:space="preserve"> 70% of known regular caribou herd ranges, and 30% of occasional caribou occurrences</w:t>
      </w:r>
      <w:r w:rsidRPr="00DD238B">
        <w:rPr>
          <w:rFonts w:cs="Times New Roman"/>
          <w:color w:val="00B050"/>
          <w:szCs w:val="24"/>
        </w:rPr>
        <w:t xml:space="preserve"> – this </w:t>
      </w:r>
      <w:r w:rsidR="008A0FB7" w:rsidRPr="00DD238B">
        <w:rPr>
          <w:rFonts w:cs="Times New Roman"/>
          <w:color w:val="00B050"/>
          <w:szCs w:val="24"/>
        </w:rPr>
        <w:t>strategy</w:t>
      </w:r>
      <w:r w:rsidRPr="00DD238B">
        <w:rPr>
          <w:rFonts w:cs="Times New Roman"/>
          <w:color w:val="00B050"/>
          <w:szCs w:val="24"/>
        </w:rPr>
        <w:t xml:space="preserve"> </w:t>
      </w:r>
      <w:r w:rsidR="00DD238B" w:rsidRPr="00DD238B">
        <w:rPr>
          <w:rFonts w:cs="Times New Roman"/>
          <w:color w:val="00B050"/>
          <w:szCs w:val="24"/>
        </w:rPr>
        <w:t>was designed to</w:t>
      </w:r>
      <w:r w:rsidRPr="00DD238B">
        <w:rPr>
          <w:rFonts w:cs="Times New Roman"/>
          <w:color w:val="00B050"/>
          <w:szCs w:val="24"/>
        </w:rPr>
        <w:t xml:space="preserve"> </w:t>
      </w:r>
      <w:r w:rsidR="00F910EC" w:rsidRPr="00DD238B">
        <w:rPr>
          <w:rFonts w:cs="Times New Roman"/>
          <w:color w:val="00B050"/>
          <w:szCs w:val="24"/>
        </w:rPr>
        <w:t>investigate</w:t>
      </w:r>
      <w:r w:rsidRPr="00DD238B">
        <w:rPr>
          <w:rFonts w:cs="Times New Roman"/>
          <w:color w:val="00B050"/>
          <w:szCs w:val="24"/>
        </w:rPr>
        <w:t xml:space="preserve"> cumulative effects in both current, and potential future, caribou habitat</w:t>
      </w:r>
      <w:r w:rsidR="004F3453" w:rsidRPr="00DD238B">
        <w:rPr>
          <w:rFonts w:cs="Times New Roman"/>
          <w:color w:val="00B050"/>
          <w:szCs w:val="24"/>
        </w:rPr>
        <w:t xml:space="preserve">. Together, </w:t>
      </w:r>
      <w:r w:rsidRPr="00DD238B">
        <w:rPr>
          <w:rFonts w:cs="Times New Roman"/>
          <w:color w:val="00B050"/>
          <w:szCs w:val="24"/>
        </w:rPr>
        <w:t>the three study areas</w:t>
      </w:r>
      <w:r w:rsidR="004F3453" w:rsidRPr="00DD238B">
        <w:rPr>
          <w:rFonts w:cs="Times New Roman"/>
          <w:color w:val="00B050"/>
          <w:szCs w:val="24"/>
        </w:rPr>
        <w:t xml:space="preserve"> </w:t>
      </w:r>
      <w:r w:rsidR="009E211C" w:rsidRPr="00DD238B">
        <w:rPr>
          <w:rFonts w:cs="Times New Roman"/>
          <w:color w:val="00B050"/>
          <w:szCs w:val="24"/>
        </w:rPr>
        <w:t xml:space="preserve">host a minimum </w:t>
      </w:r>
      <w:r w:rsidR="009E211C" w:rsidRPr="000229B8">
        <w:rPr>
          <w:rFonts w:cs="Times New Roman"/>
          <w:color w:val="00B050"/>
          <w:szCs w:val="24"/>
        </w:rPr>
        <w:t>population of 728 caribou</w:t>
      </w:r>
      <w:r w:rsidR="009E211C" w:rsidRPr="00DD238B">
        <w:rPr>
          <w:rFonts w:cs="Times New Roman"/>
          <w:color w:val="00B050"/>
          <w:szCs w:val="24"/>
        </w:rPr>
        <w:t xml:space="preserve"> </w:t>
      </w:r>
      <w:r w:rsidR="007E13D9">
        <w:rPr>
          <w:rFonts w:cs="Times New Roman"/>
          <w:color w:val="00B050"/>
          <w:szCs w:val="24"/>
        </w:rPr>
        <w:t>(</w:t>
      </w:r>
      <w:r w:rsidR="000229B8">
        <w:rPr>
          <w:rFonts w:cs="Times New Roman"/>
          <w:color w:val="00B050"/>
          <w:szCs w:val="24"/>
        </w:rPr>
        <w:t>Government of British Columbia, 2015</w:t>
      </w:r>
      <w:r w:rsidR="007E13D9">
        <w:rPr>
          <w:rFonts w:cs="Times New Roman"/>
          <w:color w:val="00B050"/>
          <w:szCs w:val="24"/>
        </w:rPr>
        <w:t xml:space="preserve">) </w:t>
      </w:r>
      <w:r w:rsidR="004F3453" w:rsidRPr="00DD238B">
        <w:rPr>
          <w:rFonts w:cs="Times New Roman"/>
          <w:color w:val="00B050"/>
          <w:szCs w:val="24"/>
        </w:rPr>
        <w:t xml:space="preserve">across </w:t>
      </w:r>
      <w:r w:rsidR="009E211C" w:rsidRPr="00DD238B">
        <w:rPr>
          <w:rFonts w:cs="Times New Roman"/>
          <w:color w:val="00B050"/>
          <w:szCs w:val="24"/>
        </w:rPr>
        <w:t xml:space="preserve">five </w:t>
      </w:r>
      <w:r w:rsidRPr="00DD238B">
        <w:rPr>
          <w:rFonts w:cs="Times New Roman"/>
          <w:color w:val="00B050"/>
          <w:szCs w:val="24"/>
        </w:rPr>
        <w:t xml:space="preserve">herds </w:t>
      </w:r>
      <w:r w:rsidR="004F3453" w:rsidRPr="00DD238B">
        <w:rPr>
          <w:rFonts w:cs="Times New Roman"/>
          <w:color w:val="00B050"/>
          <w:szCs w:val="24"/>
        </w:rPr>
        <w:t>(</w:t>
      </w:r>
      <w:r w:rsidRPr="00DD238B">
        <w:rPr>
          <w:rFonts w:cs="Times New Roman"/>
          <w:color w:val="00B050"/>
          <w:szCs w:val="24"/>
        </w:rPr>
        <w:t xml:space="preserve">Maxhamish, Calendar, Snake-Sahtahneh, </w:t>
      </w:r>
      <w:r w:rsidR="00D37551">
        <w:rPr>
          <w:rFonts w:cs="Times New Roman"/>
          <w:color w:val="00B050"/>
          <w:szCs w:val="24"/>
        </w:rPr>
        <w:t>Parker, Prophet</w:t>
      </w:r>
      <w:r w:rsidRPr="00DD238B">
        <w:rPr>
          <w:rFonts w:cs="Times New Roman"/>
          <w:color w:val="00B050"/>
          <w:szCs w:val="24"/>
        </w:rPr>
        <w:t>, and Chinchaga</w:t>
      </w:r>
      <w:r w:rsidR="004F3453" w:rsidRPr="00DD238B">
        <w:rPr>
          <w:rFonts w:cs="Times New Roman"/>
          <w:color w:val="00B050"/>
          <w:szCs w:val="24"/>
        </w:rPr>
        <w:t>)</w:t>
      </w:r>
      <w:r w:rsidR="009E211C" w:rsidRPr="00DD238B">
        <w:rPr>
          <w:rFonts w:cs="Times New Roman"/>
          <w:color w:val="00B050"/>
          <w:szCs w:val="24"/>
        </w:rPr>
        <w:t>;</w:t>
      </w:r>
      <w:r w:rsidR="009E211C">
        <w:rPr>
          <w:rFonts w:cs="Times New Roman"/>
          <w:szCs w:val="24"/>
        </w:rPr>
        <w:t xml:space="preserve"> these caribou are listed as threatened under Ca</w:t>
      </w:r>
      <w:r w:rsidR="00DD238B">
        <w:rPr>
          <w:rFonts w:cs="Times New Roman"/>
          <w:szCs w:val="24"/>
        </w:rPr>
        <w:t>nada’s Species at Risk Act, and</w:t>
      </w:r>
      <w:r w:rsidR="009E211C">
        <w:rPr>
          <w:rFonts w:cs="Times New Roman"/>
          <w:szCs w:val="24"/>
        </w:rPr>
        <w:t xml:space="preserve"> red-listed by the province and classified as Priority 1 under the B.C. Conservation framework</w:t>
      </w:r>
      <w:r w:rsidR="00656637">
        <w:rPr>
          <w:rFonts w:cs="Times New Roman"/>
          <w:szCs w:val="24"/>
        </w:rPr>
        <w:t xml:space="preserve"> (</w:t>
      </w:r>
      <w:r w:rsidR="007C2079">
        <w:rPr>
          <w:rFonts w:cs="Times New Roman"/>
          <w:szCs w:val="24"/>
        </w:rPr>
        <w:t>Government of British Columbia</w:t>
      </w:r>
      <w:r w:rsidR="00656637" w:rsidRPr="00D27E07">
        <w:rPr>
          <w:rFonts w:cs="Times New Roman"/>
          <w:szCs w:val="24"/>
        </w:rPr>
        <w:t xml:space="preserve"> 2015</w:t>
      </w:r>
      <w:r w:rsidR="000229B8">
        <w:rPr>
          <w:rFonts w:cs="Times New Roman"/>
          <w:szCs w:val="24"/>
        </w:rPr>
        <w:t>).</w:t>
      </w:r>
    </w:p>
    <w:p w14:paraId="55C09086" w14:textId="717832DA" w:rsidR="002F744D" w:rsidRPr="006E1F74" w:rsidRDefault="009E211C" w:rsidP="000A48B4">
      <w:pPr>
        <w:pStyle w:val="Heading2"/>
      </w:pPr>
      <w:r w:rsidRPr="000A48B4">
        <w:t xml:space="preserve">Bow-tie </w:t>
      </w:r>
      <w:r w:rsidR="00F72D6F" w:rsidRPr="000A48B4">
        <w:t>Risk Analysis</w:t>
      </w:r>
    </w:p>
    <w:p w14:paraId="24CFEB8F" w14:textId="6AD3D9E1" w:rsidR="00F72D6F" w:rsidRPr="000A48B4" w:rsidRDefault="00F72D6F" w:rsidP="00631A8C">
      <w:pPr>
        <w:rPr>
          <w:rFonts w:cs="Times New Roman"/>
          <w:color w:val="00B050"/>
          <w:szCs w:val="24"/>
        </w:rPr>
      </w:pPr>
      <w:r w:rsidRPr="000A48B4">
        <w:rPr>
          <w:rFonts w:cs="Times New Roman"/>
          <w:color w:val="00B050"/>
          <w:szCs w:val="24"/>
        </w:rPr>
        <w:t>The Bow-tie risk analysis tool (BRAT) is composed of two principal components; the BRAT diagram</w:t>
      </w:r>
      <w:ins w:id="97" w:author="fstewart" w:date="2019-02-08T16:19:00Z">
        <w:r w:rsidR="00684B84">
          <w:rPr>
            <w:rFonts w:cs="Times New Roman"/>
            <w:color w:val="00B050"/>
            <w:szCs w:val="24"/>
          </w:rPr>
          <w:t>, and a Layers of Protection Analysis (LOPA). T</w:t>
        </w:r>
      </w:ins>
      <w:del w:id="98" w:author="fstewart" w:date="2019-02-08T16:19:00Z">
        <w:r w:rsidRPr="000A48B4" w:rsidDel="00684B84">
          <w:rPr>
            <w:rFonts w:cs="Times New Roman"/>
            <w:color w:val="00B050"/>
            <w:szCs w:val="24"/>
          </w:rPr>
          <w:delText xml:space="preserve"> -</w:delText>
        </w:r>
        <w:r w:rsidR="00F13335" w:rsidRPr="000A48B4" w:rsidDel="00684B84">
          <w:rPr>
            <w:rFonts w:cs="Times New Roman"/>
            <w:color w:val="00B050"/>
            <w:szCs w:val="24"/>
          </w:rPr>
          <w:delText xml:space="preserve"> t</w:delText>
        </w:r>
      </w:del>
      <w:r w:rsidR="00F13335" w:rsidRPr="000A48B4">
        <w:rPr>
          <w:rFonts w:cs="Times New Roman"/>
          <w:color w:val="00B050"/>
          <w:szCs w:val="24"/>
        </w:rPr>
        <w:t>he</w:t>
      </w:r>
      <w:r w:rsidRPr="000A48B4">
        <w:rPr>
          <w:rFonts w:cs="Times New Roman"/>
          <w:color w:val="00B050"/>
          <w:szCs w:val="24"/>
        </w:rPr>
        <w:t xml:space="preserve"> diagram portrays the factors that regulate risk pertinent to a particular hazard, or in the case of land management, a specific policy objective.  In the process, it highlights structural aspects of the system regulating risk, along with potential knowledge and policy gaps.  It also provides a foundation for making quantitative estimates of risk. </w:t>
      </w:r>
      <w:r w:rsidR="000A48B4" w:rsidRPr="000A48B4">
        <w:rPr>
          <w:rFonts w:cs="Times New Roman"/>
          <w:color w:val="00B050"/>
          <w:szCs w:val="24"/>
        </w:rPr>
        <w:t>To perform a semi-quantit</w:t>
      </w:r>
      <w:r w:rsidR="000A48B4">
        <w:rPr>
          <w:rFonts w:cs="Times New Roman"/>
          <w:color w:val="00B050"/>
          <w:szCs w:val="24"/>
        </w:rPr>
        <w:t>at</w:t>
      </w:r>
      <w:r w:rsidR="000A48B4" w:rsidRPr="000A48B4">
        <w:rPr>
          <w:rFonts w:cs="Times New Roman"/>
          <w:color w:val="00B050"/>
          <w:szCs w:val="24"/>
        </w:rPr>
        <w:t>ive risk assessment, a</w:t>
      </w:r>
      <w:r w:rsidRPr="000A48B4">
        <w:rPr>
          <w:rFonts w:cs="Times New Roman"/>
          <w:color w:val="00B050"/>
          <w:szCs w:val="24"/>
        </w:rPr>
        <w:t xml:space="preserve"> </w:t>
      </w:r>
      <w:r w:rsidR="00F13335" w:rsidRPr="000A48B4">
        <w:rPr>
          <w:rFonts w:cs="Times New Roman"/>
          <w:color w:val="00B050"/>
          <w:szCs w:val="24"/>
        </w:rPr>
        <w:t>Layers of Protection (</w:t>
      </w:r>
      <w:r w:rsidRPr="000A48B4">
        <w:rPr>
          <w:rFonts w:cs="Times New Roman"/>
          <w:color w:val="00B050"/>
          <w:szCs w:val="24"/>
        </w:rPr>
        <w:t>LOPA</w:t>
      </w:r>
      <w:r w:rsidR="00F13335" w:rsidRPr="000A48B4">
        <w:rPr>
          <w:rFonts w:cs="Times New Roman"/>
          <w:color w:val="00B050"/>
          <w:szCs w:val="24"/>
        </w:rPr>
        <w:t>)</w:t>
      </w:r>
      <w:r w:rsidRPr="000A48B4">
        <w:rPr>
          <w:rFonts w:cs="Times New Roman"/>
          <w:color w:val="00B050"/>
          <w:szCs w:val="24"/>
        </w:rPr>
        <w:t xml:space="preserve"> analysis </w:t>
      </w:r>
      <w:del w:id="99" w:author="fstewart" w:date="2019-02-08T16:20:00Z">
        <w:r w:rsidR="00BD3610" w:rsidDel="00866F82">
          <w:rPr>
            <w:rFonts w:cs="Times New Roman"/>
            <w:color w:val="00B050"/>
            <w:szCs w:val="24"/>
          </w:rPr>
          <w:delText xml:space="preserve">(Koornneef </w:delText>
        </w:r>
        <w:r w:rsidR="00BD3610" w:rsidRPr="00BD3610" w:rsidDel="00866F82">
          <w:rPr>
            <w:rFonts w:cs="Times New Roman"/>
            <w:i/>
            <w:color w:val="00B050"/>
            <w:szCs w:val="24"/>
          </w:rPr>
          <w:delText>et al</w:delText>
        </w:r>
        <w:r w:rsidR="00BD3610" w:rsidDel="00866F82">
          <w:rPr>
            <w:rFonts w:cs="Times New Roman"/>
            <w:color w:val="00B050"/>
            <w:szCs w:val="24"/>
          </w:rPr>
          <w:delText>. 2010)</w:delText>
        </w:r>
      </w:del>
      <w:r w:rsidR="00BD3610">
        <w:rPr>
          <w:rFonts w:cs="Times New Roman"/>
          <w:color w:val="00B050"/>
          <w:szCs w:val="24"/>
        </w:rPr>
        <w:t xml:space="preserve"> </w:t>
      </w:r>
      <w:r w:rsidR="000A48B4" w:rsidRPr="000A48B4">
        <w:rPr>
          <w:rFonts w:cs="Times New Roman"/>
          <w:color w:val="00B050"/>
          <w:szCs w:val="24"/>
        </w:rPr>
        <w:t xml:space="preserve">can be used as an additional component to </w:t>
      </w:r>
      <w:r w:rsidRPr="000A48B4">
        <w:rPr>
          <w:rFonts w:cs="Times New Roman"/>
          <w:color w:val="00B050"/>
          <w:szCs w:val="24"/>
        </w:rPr>
        <w:t xml:space="preserve">populate the BRAT with numbers </w:t>
      </w:r>
      <w:r w:rsidR="000A48B4" w:rsidRPr="000A48B4">
        <w:rPr>
          <w:rFonts w:cs="Times New Roman"/>
          <w:color w:val="00B050"/>
          <w:szCs w:val="24"/>
        </w:rPr>
        <w:t>corresponding to</w:t>
      </w:r>
      <w:r w:rsidRPr="000A48B4">
        <w:rPr>
          <w:rFonts w:cs="Times New Roman"/>
          <w:color w:val="00B050"/>
          <w:szCs w:val="24"/>
        </w:rPr>
        <w:t xml:space="preserve"> the</w:t>
      </w:r>
      <w:r w:rsidR="00F13335" w:rsidRPr="000A48B4">
        <w:rPr>
          <w:rFonts w:cs="Times New Roman"/>
          <w:color w:val="00B050"/>
          <w:szCs w:val="24"/>
        </w:rPr>
        <w:t xml:space="preserve"> probability of failure for each threat and barrier</w:t>
      </w:r>
      <w:ins w:id="100" w:author="fstewart" w:date="2019-02-08T16:20:00Z">
        <w:r w:rsidR="00866F82">
          <w:rPr>
            <w:rFonts w:cs="Times New Roman"/>
            <w:color w:val="00B050"/>
            <w:szCs w:val="24"/>
          </w:rPr>
          <w:t xml:space="preserve"> </w:t>
        </w:r>
        <w:r w:rsidR="00866F82">
          <w:rPr>
            <w:rFonts w:cs="Times New Roman"/>
            <w:color w:val="00B050"/>
            <w:szCs w:val="24"/>
          </w:rPr>
          <w:t>(</w:t>
        </w:r>
        <w:r w:rsidR="00866F82">
          <w:rPr>
            <w:rFonts w:cs="Times New Roman"/>
            <w:color w:val="00B050"/>
            <w:szCs w:val="24"/>
          </w:rPr>
          <w:t xml:space="preserve">sensu </w:t>
        </w:r>
        <w:r w:rsidR="00866F82">
          <w:rPr>
            <w:rFonts w:cs="Times New Roman"/>
            <w:color w:val="00B050"/>
            <w:szCs w:val="24"/>
          </w:rPr>
          <w:t xml:space="preserve">Koornneef </w:t>
        </w:r>
        <w:r w:rsidR="00866F82" w:rsidRPr="00BD3610">
          <w:rPr>
            <w:rFonts w:cs="Times New Roman"/>
            <w:i/>
            <w:color w:val="00B050"/>
            <w:szCs w:val="24"/>
          </w:rPr>
          <w:t>et al</w:t>
        </w:r>
        <w:r w:rsidR="00866F82">
          <w:rPr>
            <w:rFonts w:cs="Times New Roman"/>
            <w:color w:val="00B050"/>
            <w:szCs w:val="24"/>
          </w:rPr>
          <w:t>. 2010)</w:t>
        </w:r>
      </w:ins>
      <w:r w:rsidR="00F13335" w:rsidRPr="000A48B4">
        <w:rPr>
          <w:rFonts w:cs="Times New Roman"/>
          <w:color w:val="00B050"/>
          <w:szCs w:val="24"/>
        </w:rPr>
        <w:t>. We developed and plotted these components using the BowtieXP software (Release version 9.0.11, CGE Risk Management Solutions, Ledschendam, Netherlands).</w:t>
      </w:r>
    </w:p>
    <w:p w14:paraId="21B84B08" w14:textId="1F00AFDC" w:rsidR="00F13335" w:rsidRDefault="00866F82" w:rsidP="00631A8C">
      <w:pPr>
        <w:rPr>
          <w:ins w:id="101" w:author="fstewart" w:date="2019-02-08T16:23:00Z"/>
          <w:rFonts w:cs="Times New Roman"/>
          <w:color w:val="00B050"/>
          <w:szCs w:val="24"/>
        </w:rPr>
      </w:pPr>
      <w:ins w:id="102" w:author="fstewart" w:date="2019-02-08T16:20:00Z">
        <w:r>
          <w:rPr>
            <w:rFonts w:cs="Times New Roman"/>
            <w:color w:val="00B050"/>
            <w:szCs w:val="24"/>
          </w:rPr>
          <w:t xml:space="preserve">The majority of BRAT analyses have been used for industry purposes. </w:t>
        </w:r>
      </w:ins>
      <w:ins w:id="103" w:author="fstewart" w:date="2019-02-08T16:21:00Z">
        <w:r>
          <w:rPr>
            <w:rFonts w:cs="Times New Roman"/>
            <w:color w:val="00B050"/>
            <w:szCs w:val="24"/>
          </w:rPr>
          <w:t>However, n</w:t>
        </w:r>
      </w:ins>
      <w:del w:id="104" w:author="fstewart" w:date="2019-02-08T16:21:00Z">
        <w:r w:rsidR="00F13335" w:rsidRPr="000A48B4" w:rsidDel="00866F82">
          <w:rPr>
            <w:rFonts w:cs="Times New Roman"/>
            <w:color w:val="00B050"/>
            <w:szCs w:val="24"/>
          </w:rPr>
          <w:delText>N</w:delText>
        </w:r>
      </w:del>
      <w:r w:rsidR="00F13335" w:rsidRPr="000A48B4">
        <w:rPr>
          <w:rFonts w:cs="Times New Roman"/>
          <w:color w:val="00B050"/>
          <w:szCs w:val="24"/>
        </w:rPr>
        <w:t>atural populations are stochastic – they demonstrate annual variability that needs to be accounted for when comparing risk to a static threshold.</w:t>
      </w:r>
      <w:ins w:id="105" w:author="fstewart" w:date="2019-02-08T16:21:00Z">
        <w:r>
          <w:rPr>
            <w:rFonts w:cs="Times New Roman"/>
            <w:color w:val="00B050"/>
            <w:szCs w:val="24"/>
          </w:rPr>
          <w:t xml:space="preserve"> We therefore sought to utilize known demographic rates to translate our BRAT into values representing demographic change.</w:t>
        </w:r>
      </w:ins>
      <w:r w:rsidR="00F13335" w:rsidRPr="000A48B4">
        <w:rPr>
          <w:rFonts w:cs="Times New Roman"/>
          <w:color w:val="00B050"/>
          <w:szCs w:val="24"/>
        </w:rPr>
        <w:t xml:space="preserve"> </w:t>
      </w:r>
      <w:r w:rsidR="00F13335" w:rsidRPr="00363E50">
        <w:rPr>
          <w:rFonts w:cs="Times New Roman"/>
          <w:color w:val="00B050"/>
          <w:szCs w:val="24"/>
          <w:highlight w:val="yellow"/>
        </w:rPr>
        <w:t>A common statistical assumption is that the population variation is normally distributed through time – that is,</w:t>
      </w:r>
      <w:del w:id="106" w:author="fstewart" w:date="2019-02-08T16:22:00Z">
        <w:r w:rsidR="00F13335" w:rsidRPr="00363E50" w:rsidDel="00866F82">
          <w:rPr>
            <w:rFonts w:cs="Times New Roman"/>
            <w:color w:val="00B050"/>
            <w:szCs w:val="24"/>
            <w:highlight w:val="yellow"/>
          </w:rPr>
          <w:delText xml:space="preserve"> the</w:delText>
        </w:r>
      </w:del>
      <w:r w:rsidR="00F13335" w:rsidRPr="00363E50">
        <w:rPr>
          <w:rFonts w:cs="Times New Roman"/>
          <w:color w:val="00B050"/>
          <w:szCs w:val="24"/>
          <w:highlight w:val="yellow"/>
        </w:rPr>
        <w:t xml:space="preserve"> </w:t>
      </w:r>
      <w:r w:rsidR="003F564E" w:rsidRPr="00363E50">
        <w:rPr>
          <w:rFonts w:cs="Times New Roman"/>
          <w:color w:val="00B050"/>
          <w:szCs w:val="24"/>
          <w:highlight w:val="yellow"/>
        </w:rPr>
        <w:t>population growth rate (λ</w:t>
      </w:r>
      <w:r w:rsidR="00F13335" w:rsidRPr="00363E50">
        <w:rPr>
          <w:rFonts w:cs="Times New Roman"/>
          <w:color w:val="00B050"/>
          <w:szCs w:val="24"/>
          <w:highlight w:val="yellow"/>
        </w:rPr>
        <w:t xml:space="preserve">) varies by </w:t>
      </w:r>
      <w:del w:id="107" w:author="fstewart" w:date="2019-02-08T16:22:00Z">
        <w:r w:rsidR="00F13335" w:rsidRPr="00363E50" w:rsidDel="00866F82">
          <w:rPr>
            <w:rFonts w:cs="Times New Roman"/>
            <w:color w:val="00B050"/>
            <w:szCs w:val="24"/>
            <w:highlight w:val="yellow"/>
          </w:rPr>
          <w:delText xml:space="preserve">a </w:delText>
        </w:r>
      </w:del>
      <w:ins w:id="108" w:author="fstewart" w:date="2019-02-08T16:22:00Z">
        <w:r>
          <w:rPr>
            <w:rFonts w:cs="Times New Roman"/>
            <w:color w:val="00B050"/>
            <w:szCs w:val="24"/>
            <w:highlight w:val="yellow"/>
          </w:rPr>
          <w:t xml:space="preserve">some </w:t>
        </w:r>
      </w:ins>
      <w:r w:rsidR="00F13335" w:rsidRPr="00363E50">
        <w:rPr>
          <w:rFonts w:cs="Times New Roman"/>
          <w:color w:val="00B050"/>
          <w:szCs w:val="24"/>
          <w:highlight w:val="yellow"/>
        </w:rPr>
        <w:t xml:space="preserve">standard </w:t>
      </w:r>
      <w:r w:rsidR="00EE621F" w:rsidRPr="00363E50">
        <w:rPr>
          <w:rFonts w:cs="Times New Roman"/>
          <w:color w:val="00B050"/>
          <w:szCs w:val="24"/>
          <w:highlight w:val="yellow"/>
        </w:rPr>
        <w:t>deviation</w:t>
      </w:r>
      <w:r w:rsidR="00F13335" w:rsidRPr="00363E50">
        <w:rPr>
          <w:rFonts w:cs="Times New Roman"/>
          <w:color w:val="00B050"/>
          <w:szCs w:val="24"/>
          <w:highlight w:val="yellow"/>
        </w:rPr>
        <w:t xml:space="preserve">. To apply the BRAT framework to cumulative effects analyses of natural populations, we assumed </w:t>
      </w:r>
      <w:r w:rsidR="00EE621F" w:rsidRPr="00363E50">
        <w:rPr>
          <w:rFonts w:cs="Times New Roman"/>
          <w:color w:val="00B050"/>
          <w:szCs w:val="24"/>
          <w:highlight w:val="yellow"/>
        </w:rPr>
        <w:t>lambda (</w:t>
      </w:r>
      <w:r w:rsidR="003F564E" w:rsidRPr="00363E50">
        <w:rPr>
          <w:rFonts w:cs="Times New Roman"/>
          <w:color w:val="00B050"/>
          <w:szCs w:val="24"/>
          <w:highlight w:val="yellow"/>
        </w:rPr>
        <w:t>λ</w:t>
      </w:r>
      <w:r w:rsidR="000A48B4" w:rsidRPr="00363E50">
        <w:rPr>
          <w:rFonts w:cs="Times New Roman"/>
          <w:color w:val="00B050"/>
          <w:szCs w:val="24"/>
          <w:highlight w:val="yellow"/>
        </w:rPr>
        <w:t>)</w:t>
      </w:r>
      <w:r w:rsidR="00F13335" w:rsidRPr="00363E50">
        <w:rPr>
          <w:rFonts w:cs="Times New Roman"/>
          <w:color w:val="00B050"/>
          <w:szCs w:val="24"/>
          <w:highlight w:val="yellow"/>
        </w:rPr>
        <w:t xml:space="preserve"> was normally distributed and had a standard deviation of 0.</w:t>
      </w:r>
      <w:ins w:id="109" w:author="fstewart" w:date="2019-02-08T16:22:00Z">
        <w:r>
          <w:rPr>
            <w:rFonts w:cs="Times New Roman"/>
            <w:color w:val="00B050"/>
            <w:szCs w:val="24"/>
            <w:highlight w:val="yellow"/>
          </w:rPr>
          <w:t>1</w:t>
        </w:r>
      </w:ins>
      <w:del w:id="110" w:author="fstewart" w:date="2019-02-08T16:22:00Z">
        <w:r w:rsidR="00F13335" w:rsidRPr="00363E50" w:rsidDel="00866F82">
          <w:rPr>
            <w:rFonts w:cs="Times New Roman"/>
            <w:color w:val="00B050"/>
            <w:szCs w:val="24"/>
            <w:highlight w:val="yellow"/>
          </w:rPr>
          <w:delText>3</w:delText>
        </w:r>
      </w:del>
      <w:r w:rsidR="00F13335" w:rsidRPr="00363E50">
        <w:rPr>
          <w:rFonts w:cs="Times New Roman"/>
          <w:color w:val="00B050"/>
          <w:szCs w:val="24"/>
          <w:highlight w:val="yellow"/>
        </w:rPr>
        <w:t>.</w:t>
      </w:r>
      <w:r w:rsidR="00F13335" w:rsidRPr="000A48B4">
        <w:rPr>
          <w:rFonts w:cs="Times New Roman"/>
          <w:color w:val="00B050"/>
          <w:szCs w:val="24"/>
        </w:rPr>
        <w:t xml:space="preserve"> We used R v3.5.2 (</w:t>
      </w:r>
      <w:r w:rsidR="009D1D0E" w:rsidRPr="000A48B4">
        <w:rPr>
          <w:rFonts w:cs="Times New Roman"/>
          <w:color w:val="00B050"/>
          <w:szCs w:val="24"/>
        </w:rPr>
        <w:t xml:space="preserve">R Foundation for Statistical Computing </w:t>
      </w:r>
      <w:r w:rsidR="009D1D0E" w:rsidRPr="000A48B4">
        <w:rPr>
          <w:rFonts w:cs="Times New Roman"/>
          <w:color w:val="00B050"/>
        </w:rPr>
        <w:t>2019</w:t>
      </w:r>
      <w:r w:rsidR="00F13335" w:rsidRPr="000A48B4">
        <w:rPr>
          <w:rFonts w:cs="Times New Roman"/>
          <w:color w:val="00B050"/>
          <w:szCs w:val="24"/>
        </w:rPr>
        <w:t>) to generate this distribution</w:t>
      </w:r>
      <w:ins w:id="111" w:author="fstewart" w:date="2019-02-08T16:23:00Z">
        <w:r>
          <w:rPr>
            <w:rFonts w:cs="Times New Roman"/>
            <w:color w:val="00B050"/>
            <w:szCs w:val="24"/>
          </w:rPr>
          <w:t xml:space="preserve"> and </w:t>
        </w:r>
      </w:ins>
      <w:del w:id="112" w:author="fstewart" w:date="2019-02-08T16:23:00Z">
        <w:r w:rsidR="005644FC" w:rsidRPr="000A48B4" w:rsidDel="00866F82">
          <w:rPr>
            <w:rFonts w:cs="Times New Roman"/>
            <w:color w:val="00B050"/>
            <w:szCs w:val="24"/>
          </w:rPr>
          <w:delText xml:space="preserve">, </w:delText>
        </w:r>
      </w:del>
      <w:ins w:id="113" w:author="fstewart" w:date="2019-02-08T16:22:00Z">
        <w:r>
          <w:rPr>
            <w:rFonts w:cs="Times New Roman"/>
            <w:color w:val="00B050"/>
            <w:szCs w:val="24"/>
          </w:rPr>
          <w:t>calculate the equivalent lambda values for each frequency</w:t>
        </w:r>
      </w:ins>
      <w:ins w:id="114" w:author="fstewart" w:date="2019-02-08T16:23:00Z">
        <w:r>
          <w:rPr>
            <w:rFonts w:cs="Times New Roman"/>
            <w:color w:val="00B050"/>
            <w:szCs w:val="24"/>
          </w:rPr>
          <w:t xml:space="preserve"> and threshold of the</w:t>
        </w:r>
      </w:ins>
      <w:ins w:id="115" w:author="fstewart" w:date="2019-02-08T16:22:00Z">
        <w:r>
          <w:rPr>
            <w:rFonts w:cs="Times New Roman"/>
            <w:color w:val="00B050"/>
            <w:szCs w:val="24"/>
          </w:rPr>
          <w:t xml:space="preserve"> BRAT framework</w:t>
        </w:r>
      </w:ins>
      <w:ins w:id="116" w:author="fstewart" w:date="2019-02-08T16:23:00Z">
        <w:r>
          <w:rPr>
            <w:rFonts w:cs="Times New Roman"/>
            <w:color w:val="00B050"/>
            <w:szCs w:val="24"/>
          </w:rPr>
          <w:t>.</w:t>
        </w:r>
      </w:ins>
      <w:ins w:id="117" w:author="fstewart" w:date="2019-02-08T16:22:00Z">
        <w:r>
          <w:rPr>
            <w:rFonts w:cs="Times New Roman"/>
            <w:color w:val="00B050"/>
            <w:szCs w:val="24"/>
          </w:rPr>
          <w:t xml:space="preserve"> </w:t>
        </w:r>
      </w:ins>
      <w:del w:id="118" w:author="fstewart" w:date="2019-02-08T16:23:00Z">
        <w:r w:rsidR="005644FC" w:rsidRPr="000A48B4" w:rsidDel="00866F82">
          <w:rPr>
            <w:rFonts w:cs="Times New Roman"/>
            <w:color w:val="00B050"/>
            <w:szCs w:val="24"/>
          </w:rPr>
          <w:delText>and apply it to the BRAT described below</w:delText>
        </w:r>
        <w:r w:rsidR="00F13335" w:rsidRPr="000A48B4" w:rsidDel="00866F82">
          <w:rPr>
            <w:rFonts w:cs="Times New Roman"/>
            <w:color w:val="00B050"/>
            <w:szCs w:val="24"/>
          </w:rPr>
          <w:delText>.</w:delText>
        </w:r>
      </w:del>
      <w:ins w:id="119" w:author="fstewart" w:date="2019-02-08T16:23:00Z">
        <w:r>
          <w:rPr>
            <w:rFonts w:cs="Times New Roman"/>
            <w:color w:val="00B050"/>
            <w:szCs w:val="24"/>
          </w:rPr>
          <w:t>To our knowledge, this calculation represents a novel addition to both the BRAT and LOPA</w:t>
        </w:r>
      </w:ins>
      <w:ins w:id="120" w:author="fstewart" w:date="2019-02-08T16:24:00Z">
        <w:r w:rsidR="003262ED">
          <w:rPr>
            <w:rFonts w:cs="Times New Roman"/>
            <w:color w:val="00B050"/>
            <w:szCs w:val="24"/>
          </w:rPr>
          <w:t>, and represents an important extension of the tool for</w:t>
        </w:r>
      </w:ins>
      <w:ins w:id="121" w:author="fstewart" w:date="2019-02-08T16:23:00Z">
        <w:r>
          <w:rPr>
            <w:rFonts w:cs="Times New Roman"/>
            <w:color w:val="00B050"/>
            <w:szCs w:val="24"/>
          </w:rPr>
          <w:t xml:space="preserve"> decision analysis of wild populations.</w:t>
        </w:r>
      </w:ins>
      <w:r w:rsidR="00F13335" w:rsidRPr="000A48B4">
        <w:rPr>
          <w:rFonts w:cs="Times New Roman"/>
          <w:color w:val="00B050"/>
          <w:szCs w:val="24"/>
        </w:rPr>
        <w:t xml:space="preserve"> </w:t>
      </w:r>
    </w:p>
    <w:p w14:paraId="749B8468" w14:textId="77777777" w:rsidR="00866F82" w:rsidRPr="000A48B4" w:rsidRDefault="00866F82" w:rsidP="00631A8C">
      <w:pPr>
        <w:rPr>
          <w:rFonts w:cs="Times New Roman"/>
          <w:color w:val="00B050"/>
          <w:szCs w:val="24"/>
        </w:rPr>
      </w:pPr>
    </w:p>
    <w:p w14:paraId="612E3A90" w14:textId="34ACA933" w:rsidR="00F13335" w:rsidRPr="000A48B4" w:rsidRDefault="00F13335" w:rsidP="000A48B4">
      <w:pPr>
        <w:pStyle w:val="Heading2"/>
      </w:pPr>
      <w:r w:rsidRPr="000A48B4">
        <w:t>The anatomy</w:t>
      </w:r>
      <w:r w:rsidR="00EE621F" w:rsidRPr="000A48B4">
        <w:t xml:space="preserve"> and rationale</w:t>
      </w:r>
      <w:r w:rsidRPr="000A48B4">
        <w:t xml:space="preserve"> of a Bow-tie Risk Analysis</w:t>
      </w:r>
      <w:r w:rsidR="008E303E" w:rsidRPr="000A48B4">
        <w:t xml:space="preserve"> diagram</w:t>
      </w:r>
    </w:p>
    <w:p w14:paraId="61466938" w14:textId="4CE56BAC" w:rsidR="008E7CFA" w:rsidRDefault="009E211C" w:rsidP="00631A8C">
      <w:pPr>
        <w:rPr>
          <w:rFonts w:cs="Times New Roman"/>
          <w:szCs w:val="24"/>
        </w:rPr>
      </w:pPr>
      <w:r w:rsidRPr="00306458">
        <w:rPr>
          <w:rFonts w:cs="Times New Roman"/>
          <w:szCs w:val="24"/>
        </w:rPr>
        <w:t xml:space="preserve">The focus of a bow-tie diagram is a </w:t>
      </w:r>
      <w:r w:rsidR="003055BF">
        <w:rPr>
          <w:rFonts w:cs="Times New Roman"/>
          <w:i/>
          <w:szCs w:val="24"/>
        </w:rPr>
        <w:t>risk-</w:t>
      </w:r>
      <w:r w:rsidRPr="00B32E19">
        <w:rPr>
          <w:rFonts w:cs="Times New Roman"/>
          <w:i/>
          <w:szCs w:val="24"/>
        </w:rPr>
        <w:t>event</w:t>
      </w:r>
      <w:r w:rsidRPr="00306458">
        <w:rPr>
          <w:rFonts w:cs="Times New Roman"/>
          <w:szCs w:val="24"/>
        </w:rPr>
        <w:t xml:space="preserve">, portrayed here </w:t>
      </w:r>
      <w:r>
        <w:rPr>
          <w:rFonts w:cs="Times New Roman"/>
          <w:szCs w:val="24"/>
        </w:rPr>
        <w:t xml:space="preserve">in a </w:t>
      </w:r>
      <w:r w:rsidRPr="00306458">
        <w:rPr>
          <w:rFonts w:cs="Times New Roman"/>
          <w:szCs w:val="24"/>
        </w:rPr>
        <w:t>central red circle (Fig</w:t>
      </w:r>
      <w:r w:rsidR="008E303E">
        <w:rPr>
          <w:rFonts w:cs="Times New Roman"/>
          <w:szCs w:val="24"/>
        </w:rPr>
        <w:t>ure</w:t>
      </w:r>
      <w:r w:rsidRPr="00306458">
        <w:rPr>
          <w:rFonts w:cs="Times New Roman"/>
          <w:szCs w:val="24"/>
        </w:rPr>
        <w:t xml:space="preserve"> </w:t>
      </w:r>
      <w:r w:rsidR="0012037B">
        <w:rPr>
          <w:rFonts w:cs="Times New Roman"/>
          <w:szCs w:val="24"/>
        </w:rPr>
        <w:t>2</w:t>
      </w:r>
      <w:r w:rsidRPr="00306458">
        <w:rPr>
          <w:rFonts w:cs="Times New Roman"/>
          <w:szCs w:val="24"/>
        </w:rPr>
        <w:t xml:space="preserve">). </w:t>
      </w:r>
      <w:r w:rsidR="003055BF" w:rsidRPr="00B26F21">
        <w:rPr>
          <w:rFonts w:cs="Times New Roman"/>
          <w:color w:val="00B050"/>
          <w:szCs w:val="24"/>
        </w:rPr>
        <w:t>The risk-event is a</w:t>
      </w:r>
      <w:r w:rsidR="00B26F21" w:rsidRPr="00B26F21">
        <w:rPr>
          <w:rFonts w:cs="Times New Roman"/>
          <w:color w:val="00B050"/>
          <w:szCs w:val="24"/>
        </w:rPr>
        <w:t>ssociated with a hazard (or policy objective), portrayed in the yellow-and-black-striped box above the central red circle</w:t>
      </w:r>
      <w:r w:rsidR="008E303E">
        <w:rPr>
          <w:rFonts w:cs="Times New Roman"/>
          <w:color w:val="00B050"/>
          <w:szCs w:val="24"/>
        </w:rPr>
        <w:t xml:space="preserve"> (Figure </w:t>
      </w:r>
      <w:r w:rsidR="0012037B">
        <w:rPr>
          <w:rFonts w:cs="Times New Roman"/>
          <w:color w:val="00B050"/>
          <w:szCs w:val="24"/>
        </w:rPr>
        <w:t>2</w:t>
      </w:r>
      <w:r w:rsidR="008E303E">
        <w:rPr>
          <w:rFonts w:cs="Times New Roman"/>
          <w:color w:val="00B050"/>
          <w:szCs w:val="24"/>
        </w:rPr>
        <w:t>)</w:t>
      </w:r>
      <w:r w:rsidR="00B26F21" w:rsidRPr="00B26F21">
        <w:rPr>
          <w:rFonts w:cs="Times New Roman"/>
          <w:color w:val="00B050"/>
          <w:szCs w:val="24"/>
        </w:rPr>
        <w:t xml:space="preserve">.  </w:t>
      </w:r>
      <w:r w:rsidR="00D774BA">
        <w:rPr>
          <w:rFonts w:cs="Times New Roman"/>
          <w:szCs w:val="24"/>
        </w:rPr>
        <w:t xml:space="preserve">Policy objectives inspire the identification of the risk event. </w:t>
      </w:r>
      <w:r w:rsidR="00B26F21" w:rsidRPr="00B26F21">
        <w:rPr>
          <w:rFonts w:cs="Times New Roman"/>
          <w:color w:val="00B050"/>
          <w:szCs w:val="24"/>
        </w:rPr>
        <w:t>BRAT diagrams portray</w:t>
      </w:r>
      <w:r w:rsidRPr="00B26F21">
        <w:rPr>
          <w:rFonts w:cs="Times New Roman"/>
          <w:color w:val="00B050"/>
          <w:szCs w:val="24"/>
        </w:rPr>
        <w:t xml:space="preserve"> </w:t>
      </w:r>
      <w:r w:rsidR="00B26F21" w:rsidRPr="00B26F21">
        <w:rPr>
          <w:rFonts w:cs="Times New Roman"/>
          <w:color w:val="00B050"/>
          <w:szCs w:val="24"/>
        </w:rPr>
        <w:t xml:space="preserve">the main </w:t>
      </w:r>
      <w:r w:rsidRPr="00B26F21">
        <w:rPr>
          <w:rFonts w:cs="Times New Roman"/>
          <w:color w:val="00B050"/>
          <w:szCs w:val="24"/>
        </w:rPr>
        <w:t>risks and outcomes for a specific risk event</w:t>
      </w:r>
      <w:r w:rsidR="00B26F21" w:rsidRPr="00B26F21">
        <w:rPr>
          <w:rFonts w:cs="Times New Roman"/>
          <w:color w:val="00B050"/>
          <w:szCs w:val="24"/>
        </w:rPr>
        <w:t xml:space="preserve">; for cumulative effects, this means that analysis can focus on a </w:t>
      </w:r>
      <w:r w:rsidR="006D2220">
        <w:rPr>
          <w:rFonts w:cs="Times New Roman"/>
          <w:color w:val="00B050"/>
          <w:szCs w:val="24"/>
        </w:rPr>
        <w:t>reduc</w:t>
      </w:r>
      <w:r w:rsidR="00B26F21" w:rsidRPr="00B26F21">
        <w:rPr>
          <w:rFonts w:cs="Times New Roman"/>
          <w:color w:val="00B050"/>
          <w:szCs w:val="24"/>
        </w:rPr>
        <w:t>ed set of critical factors and interactions</w:t>
      </w:r>
      <w:r w:rsidRPr="00B26F21">
        <w:rPr>
          <w:rFonts w:cs="Times New Roman"/>
          <w:color w:val="00B050"/>
          <w:szCs w:val="24"/>
        </w:rPr>
        <w:t xml:space="preserve">. </w:t>
      </w:r>
      <w:r w:rsidRPr="00C23845">
        <w:rPr>
          <w:rFonts w:cs="Times New Roman"/>
          <w:i/>
          <w:szCs w:val="24"/>
        </w:rPr>
        <w:t>Threats</w:t>
      </w:r>
      <w:r>
        <w:rPr>
          <w:rFonts w:cs="Times New Roman"/>
          <w:szCs w:val="24"/>
        </w:rPr>
        <w:t xml:space="preserve"> (blue boxes </w:t>
      </w:r>
      <w:r w:rsidRPr="00306458">
        <w:rPr>
          <w:rFonts w:cs="Times New Roman"/>
          <w:szCs w:val="24"/>
        </w:rPr>
        <w:t>on the left of the diagram</w:t>
      </w:r>
      <w:r>
        <w:rPr>
          <w:rFonts w:cs="Times New Roman"/>
          <w:szCs w:val="24"/>
        </w:rPr>
        <w:t>)</w:t>
      </w:r>
      <w:r w:rsidRPr="00306458">
        <w:rPr>
          <w:rFonts w:cs="Times New Roman"/>
          <w:szCs w:val="24"/>
        </w:rPr>
        <w:t xml:space="preserve"> </w:t>
      </w:r>
      <w:r w:rsidR="00B26F21">
        <w:rPr>
          <w:rFonts w:cs="Times New Roman"/>
          <w:szCs w:val="24"/>
        </w:rPr>
        <w:t>are factors</w:t>
      </w:r>
      <w:r w:rsidR="008E303E">
        <w:rPr>
          <w:rFonts w:cs="Times New Roman"/>
          <w:szCs w:val="24"/>
        </w:rPr>
        <w:t xml:space="preserve"> that</w:t>
      </w:r>
      <w:r w:rsidR="00B26F21">
        <w:rPr>
          <w:rFonts w:cs="Times New Roman"/>
          <w:szCs w:val="24"/>
        </w:rPr>
        <w:t xml:space="preserve"> </w:t>
      </w:r>
      <w:r w:rsidRPr="00306458">
        <w:rPr>
          <w:rFonts w:cs="Times New Roman"/>
          <w:szCs w:val="24"/>
        </w:rPr>
        <w:t>increase</w:t>
      </w:r>
      <w:r w:rsidR="008E303E">
        <w:rPr>
          <w:rFonts w:cs="Times New Roman"/>
          <w:szCs w:val="24"/>
        </w:rPr>
        <w:t xml:space="preserve"> the</w:t>
      </w:r>
      <w:r w:rsidRPr="00306458">
        <w:rPr>
          <w:rFonts w:cs="Times New Roman"/>
          <w:szCs w:val="24"/>
        </w:rPr>
        <w:t xml:space="preserve"> probability of the risk event</w:t>
      </w:r>
      <w:r>
        <w:rPr>
          <w:rFonts w:cs="Times New Roman"/>
          <w:szCs w:val="24"/>
        </w:rPr>
        <w:t xml:space="preserve"> and the </w:t>
      </w:r>
      <w:r w:rsidRPr="00C23845">
        <w:rPr>
          <w:rFonts w:cs="Times New Roman"/>
          <w:i/>
          <w:szCs w:val="24"/>
        </w:rPr>
        <w:t>consequences</w:t>
      </w:r>
      <w:r>
        <w:rPr>
          <w:rFonts w:cs="Times New Roman"/>
          <w:szCs w:val="24"/>
        </w:rPr>
        <w:t xml:space="preserve"> (red box </w:t>
      </w:r>
      <w:r w:rsidRPr="00306458">
        <w:rPr>
          <w:rFonts w:cs="Times New Roman"/>
          <w:szCs w:val="24"/>
        </w:rPr>
        <w:t>on the right</w:t>
      </w:r>
      <w:r>
        <w:rPr>
          <w:rFonts w:cs="Times New Roman"/>
          <w:szCs w:val="24"/>
        </w:rPr>
        <w:t>)</w:t>
      </w:r>
      <w:r w:rsidR="00B26F21">
        <w:rPr>
          <w:rFonts w:cs="Times New Roman"/>
          <w:szCs w:val="24"/>
        </w:rPr>
        <w:t xml:space="preserve"> </w:t>
      </w:r>
      <w:r w:rsidR="00B26F21" w:rsidRPr="00B26F21">
        <w:rPr>
          <w:rFonts w:cs="Times New Roman"/>
          <w:color w:val="00B050"/>
          <w:szCs w:val="24"/>
        </w:rPr>
        <w:t>that may follow</w:t>
      </w:r>
      <w:r w:rsidRPr="00B26F21">
        <w:rPr>
          <w:rFonts w:cs="Times New Roman"/>
          <w:color w:val="00B050"/>
          <w:szCs w:val="24"/>
        </w:rPr>
        <w:t xml:space="preserve">. </w:t>
      </w:r>
      <w:r w:rsidR="00B26F21" w:rsidRPr="00B26F21">
        <w:rPr>
          <w:rFonts w:cs="Times New Roman"/>
          <w:color w:val="00B050"/>
          <w:szCs w:val="24"/>
        </w:rPr>
        <w:t xml:space="preserve">Along </w:t>
      </w:r>
      <w:r w:rsidR="00B26F21">
        <w:rPr>
          <w:rFonts w:cs="Times New Roman"/>
          <w:color w:val="00B050"/>
          <w:szCs w:val="24"/>
        </w:rPr>
        <w:t xml:space="preserve">the </w:t>
      </w:r>
      <w:r w:rsidR="00B26F21" w:rsidRPr="00B26F21">
        <w:rPr>
          <w:rFonts w:cs="Times New Roman"/>
          <w:color w:val="00B050"/>
          <w:szCs w:val="24"/>
        </w:rPr>
        <w:t xml:space="preserve">lines leading from threats to the risk-event, </w:t>
      </w:r>
      <w:r w:rsidR="00B26F21" w:rsidRPr="00B26F21">
        <w:rPr>
          <w:rFonts w:cs="Times New Roman"/>
          <w:i/>
          <w:szCs w:val="24"/>
        </w:rPr>
        <w:t>barriers</w:t>
      </w:r>
      <w:r w:rsidRPr="00306458">
        <w:rPr>
          <w:rFonts w:cs="Times New Roman"/>
          <w:szCs w:val="24"/>
        </w:rPr>
        <w:t xml:space="preserve"> </w:t>
      </w:r>
      <w:r>
        <w:rPr>
          <w:rFonts w:cs="Times New Roman"/>
          <w:szCs w:val="24"/>
        </w:rPr>
        <w:t>(</w:t>
      </w:r>
      <w:r w:rsidR="008E303E">
        <w:rPr>
          <w:rFonts w:cs="Times New Roman"/>
          <w:szCs w:val="24"/>
        </w:rPr>
        <w:t xml:space="preserve">white </w:t>
      </w:r>
      <w:r w:rsidR="00D774BA">
        <w:rPr>
          <w:rFonts w:cs="Times New Roman"/>
          <w:szCs w:val="24"/>
        </w:rPr>
        <w:t>boxes</w:t>
      </w:r>
      <w:r>
        <w:rPr>
          <w:rFonts w:cs="Times New Roman"/>
          <w:szCs w:val="24"/>
        </w:rPr>
        <w:t xml:space="preserve">, left) </w:t>
      </w:r>
      <w:r w:rsidRPr="00306458">
        <w:rPr>
          <w:rFonts w:cs="Times New Roman"/>
          <w:szCs w:val="24"/>
        </w:rPr>
        <w:t xml:space="preserve">can prevent </w:t>
      </w:r>
      <w:r>
        <w:rPr>
          <w:rFonts w:cs="Times New Roman"/>
          <w:szCs w:val="24"/>
        </w:rPr>
        <w:t>or reduce threats</w:t>
      </w:r>
      <w:r w:rsidR="00D774BA">
        <w:rPr>
          <w:rFonts w:cs="Times New Roman"/>
          <w:szCs w:val="24"/>
        </w:rPr>
        <w:t>;</w:t>
      </w:r>
      <w:r>
        <w:rPr>
          <w:rFonts w:cs="Times New Roman"/>
          <w:szCs w:val="24"/>
        </w:rPr>
        <w:t xml:space="preserve"> mitigation factors (</w:t>
      </w:r>
      <w:r w:rsidR="008E303E">
        <w:rPr>
          <w:rFonts w:cs="Times New Roman"/>
          <w:szCs w:val="24"/>
        </w:rPr>
        <w:t xml:space="preserve">white </w:t>
      </w:r>
      <w:r w:rsidR="00D774BA">
        <w:rPr>
          <w:rFonts w:cs="Times New Roman"/>
          <w:szCs w:val="24"/>
        </w:rPr>
        <w:t>boxes</w:t>
      </w:r>
      <w:r>
        <w:rPr>
          <w:rFonts w:cs="Times New Roman"/>
          <w:szCs w:val="24"/>
        </w:rPr>
        <w:t xml:space="preserve">, </w:t>
      </w:r>
      <w:r>
        <w:rPr>
          <w:rFonts w:cs="Times New Roman"/>
          <w:szCs w:val="24"/>
        </w:rPr>
        <w:lastRenderedPageBreak/>
        <w:t xml:space="preserve">right) </w:t>
      </w:r>
      <w:r w:rsidR="00D774BA">
        <w:rPr>
          <w:rFonts w:cs="Times New Roman"/>
          <w:szCs w:val="24"/>
        </w:rPr>
        <w:t xml:space="preserve">along the lines to outcomes </w:t>
      </w:r>
      <w:r>
        <w:rPr>
          <w:rFonts w:cs="Times New Roman"/>
          <w:szCs w:val="24"/>
        </w:rPr>
        <w:t>reduce or prevent the consequences of the risk event.</w:t>
      </w:r>
      <w:r w:rsidR="00D774BA">
        <w:rPr>
          <w:rFonts w:cs="Times New Roman"/>
          <w:szCs w:val="24"/>
        </w:rPr>
        <w:t xml:space="preserve">  </w:t>
      </w:r>
      <w:r w:rsidR="008E303E">
        <w:rPr>
          <w:rFonts w:cs="Times New Roman"/>
          <w:i/>
          <w:szCs w:val="24"/>
        </w:rPr>
        <w:t>E</w:t>
      </w:r>
      <w:r w:rsidR="008E303E" w:rsidRPr="00D71BED">
        <w:rPr>
          <w:rFonts w:cs="Times New Roman"/>
          <w:i/>
          <w:szCs w:val="24"/>
        </w:rPr>
        <w:t>scalation</w:t>
      </w:r>
      <w:r w:rsidR="008E303E">
        <w:rPr>
          <w:rFonts w:cs="Times New Roman"/>
          <w:i/>
          <w:szCs w:val="24"/>
        </w:rPr>
        <w:t>/de-escalation</w:t>
      </w:r>
      <w:r w:rsidR="008E303E" w:rsidRPr="00D71BED">
        <w:rPr>
          <w:rFonts w:cs="Times New Roman"/>
          <w:i/>
          <w:szCs w:val="24"/>
        </w:rPr>
        <w:t xml:space="preserve"> factors</w:t>
      </w:r>
      <w:r w:rsidR="008E303E">
        <w:rPr>
          <w:rFonts w:cs="Times New Roman"/>
          <w:szCs w:val="24"/>
        </w:rPr>
        <w:t xml:space="preserve"> (yellow boxes)</w:t>
      </w:r>
      <w:r w:rsidR="008E303E" w:rsidRPr="00306458">
        <w:rPr>
          <w:rFonts w:cs="Times New Roman"/>
          <w:szCs w:val="24"/>
        </w:rPr>
        <w:t xml:space="preserve"> </w:t>
      </w:r>
      <w:r w:rsidR="008E303E">
        <w:rPr>
          <w:rFonts w:cs="Times New Roman"/>
          <w:szCs w:val="24"/>
        </w:rPr>
        <w:t xml:space="preserve">either </w:t>
      </w:r>
      <w:r w:rsidR="008E303E" w:rsidRPr="00306458">
        <w:rPr>
          <w:rFonts w:cs="Times New Roman"/>
          <w:szCs w:val="24"/>
        </w:rPr>
        <w:t xml:space="preserve">exacerbate </w:t>
      </w:r>
      <w:r w:rsidR="008E303E">
        <w:rPr>
          <w:rFonts w:cs="Times New Roman"/>
          <w:szCs w:val="24"/>
        </w:rPr>
        <w:t xml:space="preserve">threats or consequences by removing or reducing barriers, </w:t>
      </w:r>
      <w:r w:rsidR="008E303E" w:rsidRPr="00D774BA">
        <w:rPr>
          <w:rFonts w:cs="Times New Roman"/>
          <w:color w:val="00B050"/>
          <w:szCs w:val="24"/>
        </w:rPr>
        <w:t>or</w:t>
      </w:r>
      <w:r w:rsidR="008E303E">
        <w:rPr>
          <w:rFonts w:cs="Times New Roman"/>
          <w:szCs w:val="24"/>
        </w:rPr>
        <w:t xml:space="preserve"> act to limit or thwart risks. </w:t>
      </w:r>
      <w:r w:rsidR="008E303E" w:rsidRPr="000A48B4">
        <w:rPr>
          <w:rFonts w:cs="Times New Roman"/>
          <w:color w:val="00B050"/>
          <w:szCs w:val="24"/>
        </w:rPr>
        <w:t>White</w:t>
      </w:r>
      <w:r w:rsidR="008E303E" w:rsidRPr="008E7CFA">
        <w:rPr>
          <w:rFonts w:cs="Times New Roman"/>
          <w:color w:val="00B050"/>
          <w:szCs w:val="24"/>
        </w:rPr>
        <w:t xml:space="preserve"> boxes on the lines leading from escalation factors to main barriers constitute secondary barriers that may limit escalation or de-escalation.</w:t>
      </w:r>
    </w:p>
    <w:p w14:paraId="5775560C" w14:textId="4C29F48E" w:rsidR="002F744D" w:rsidRDefault="004634FC" w:rsidP="00631A8C">
      <w:pPr>
        <w:rPr>
          <w:rFonts w:cs="Times New Roman"/>
          <w:color w:val="00B050"/>
          <w:szCs w:val="24"/>
        </w:rPr>
      </w:pPr>
      <w:r w:rsidRPr="004634FC">
        <w:rPr>
          <w:rFonts w:cs="Times New Roman"/>
          <w:color w:val="00B050"/>
          <w:szCs w:val="24"/>
        </w:rPr>
        <w:t>The threats, barriers, and mitigation factors included in our framework correspond to threats and interventions outlined in Canada’s Woodland Caribou recovery strategy (Environment Canada, 2012)</w:t>
      </w:r>
      <w:r>
        <w:rPr>
          <w:rFonts w:cs="Times New Roman"/>
          <w:color w:val="00B050"/>
          <w:szCs w:val="24"/>
        </w:rPr>
        <w:t xml:space="preserve">. </w:t>
      </w:r>
      <w:r w:rsidRPr="004634FC">
        <w:rPr>
          <w:rFonts w:cs="Times New Roman"/>
          <w:color w:val="00B050"/>
          <w:szCs w:val="24"/>
        </w:rPr>
        <w:t xml:space="preserve"> </w:t>
      </w:r>
      <w:r w:rsidR="009E211C" w:rsidRPr="00306458">
        <w:rPr>
          <w:rFonts w:cs="Times New Roman"/>
          <w:szCs w:val="24"/>
        </w:rPr>
        <w:t xml:space="preserve">The configuration of our framework contrasts with previously developed ecological BRAT frameworks </w:t>
      </w:r>
      <w:r w:rsidR="009E211C">
        <w:rPr>
          <w:rFonts w:cs="Times New Roman"/>
          <w:noProof/>
          <w:szCs w:val="24"/>
        </w:rPr>
        <w:t>(</w:t>
      </w:r>
      <w:r w:rsidR="009E211C" w:rsidRPr="00306458">
        <w:rPr>
          <w:rFonts w:cs="Times New Roman"/>
          <w:noProof/>
          <w:szCs w:val="24"/>
        </w:rPr>
        <w:t>Elliott et al. 2017; Kishchuk et al. 2018</w:t>
      </w:r>
      <w:r w:rsidR="00D74C78">
        <w:rPr>
          <w:rFonts w:cs="Times New Roman"/>
          <w:noProof/>
          <w:szCs w:val="24"/>
        </w:rPr>
        <w:t>, Government of British Columbia, 2015</w:t>
      </w:r>
      <w:r w:rsidR="009E211C" w:rsidRPr="00306458">
        <w:rPr>
          <w:rFonts w:cs="Times New Roman"/>
          <w:noProof/>
          <w:szCs w:val="24"/>
        </w:rPr>
        <w:t>)</w:t>
      </w:r>
      <w:r w:rsidR="009E211C" w:rsidRPr="00306458">
        <w:rPr>
          <w:rFonts w:cs="Times New Roman"/>
          <w:szCs w:val="24"/>
        </w:rPr>
        <w:t xml:space="preserve">, where all threats and barriers (the regulatory system) </w:t>
      </w:r>
      <w:r w:rsidR="009E211C">
        <w:rPr>
          <w:rFonts w:cs="Times New Roman"/>
          <w:szCs w:val="24"/>
        </w:rPr>
        <w:t>we</w:t>
      </w:r>
      <w:r w:rsidR="009E211C" w:rsidRPr="00306458">
        <w:rPr>
          <w:rFonts w:cs="Times New Roman"/>
          <w:szCs w:val="24"/>
        </w:rPr>
        <w:t>re considered to be a</w:t>
      </w:r>
      <w:r w:rsidR="009E211C">
        <w:rPr>
          <w:rFonts w:cs="Times New Roman"/>
          <w:szCs w:val="24"/>
        </w:rPr>
        <w:t xml:space="preserve">nthropogenic. </w:t>
      </w:r>
      <w:r w:rsidR="00D774BA">
        <w:rPr>
          <w:rFonts w:cs="Times New Roman"/>
          <w:szCs w:val="24"/>
        </w:rPr>
        <w:t>C</w:t>
      </w:r>
      <w:r w:rsidR="009E211C">
        <w:rPr>
          <w:rFonts w:cs="Times New Roman"/>
          <w:szCs w:val="24"/>
        </w:rPr>
        <w:t xml:space="preserve">urrent ecological models suggest that </w:t>
      </w:r>
      <w:r w:rsidR="00EB5DE4" w:rsidRPr="00EB5DE4">
        <w:rPr>
          <w:rFonts w:cs="Times New Roman"/>
          <w:color w:val="00B050"/>
          <w:szCs w:val="24"/>
        </w:rPr>
        <w:t xml:space="preserve">additive </w:t>
      </w:r>
      <w:r w:rsidR="009E211C">
        <w:rPr>
          <w:rFonts w:cs="Times New Roman"/>
          <w:szCs w:val="24"/>
        </w:rPr>
        <w:t xml:space="preserve">anthropogenic and natural disturbances </w:t>
      </w:r>
      <w:r w:rsidR="00D774BA" w:rsidRPr="00D774BA">
        <w:rPr>
          <w:rFonts w:cs="Times New Roman"/>
          <w:color w:val="00B050"/>
          <w:szCs w:val="24"/>
        </w:rPr>
        <w:t xml:space="preserve">both </w:t>
      </w:r>
      <w:r w:rsidR="009E211C">
        <w:rPr>
          <w:rFonts w:cs="Times New Roman"/>
          <w:szCs w:val="24"/>
        </w:rPr>
        <w:t xml:space="preserve">cause </w:t>
      </w:r>
      <w:r w:rsidR="009E211C" w:rsidRPr="00D774BA">
        <w:rPr>
          <w:rFonts w:cs="Times New Roman"/>
          <w:color w:val="00B050"/>
          <w:szCs w:val="24"/>
        </w:rPr>
        <w:t xml:space="preserve">range-wide </w:t>
      </w:r>
      <w:r w:rsidR="00EB5DE4">
        <w:rPr>
          <w:rFonts w:cs="Times New Roman"/>
          <w:color w:val="00B050"/>
          <w:szCs w:val="24"/>
        </w:rPr>
        <w:t>declines</w:t>
      </w:r>
      <w:r w:rsidR="009E211C">
        <w:rPr>
          <w:rFonts w:cs="Times New Roman"/>
          <w:szCs w:val="24"/>
        </w:rPr>
        <w:t xml:space="preserve"> </w:t>
      </w:r>
      <w:r w:rsidR="009E211C" w:rsidRPr="00306458">
        <w:rPr>
          <w:rFonts w:cs="Times New Roman"/>
          <w:bCs/>
          <w:noProof/>
          <w:szCs w:val="24"/>
        </w:rPr>
        <w:t>(Environment Canada 201</w:t>
      </w:r>
      <w:r w:rsidR="00975F07">
        <w:rPr>
          <w:rFonts w:cs="Times New Roman"/>
          <w:bCs/>
          <w:noProof/>
          <w:szCs w:val="24"/>
        </w:rPr>
        <w:t>1</w:t>
      </w:r>
      <w:r w:rsidR="009E211C" w:rsidRPr="00306458">
        <w:rPr>
          <w:rFonts w:cs="Times New Roman"/>
          <w:bCs/>
          <w:noProof/>
          <w:szCs w:val="24"/>
        </w:rPr>
        <w:t>)</w:t>
      </w:r>
      <w:r w:rsidR="00EB5DE4">
        <w:rPr>
          <w:rFonts w:cs="Times New Roman"/>
          <w:bCs/>
          <w:noProof/>
          <w:szCs w:val="24"/>
        </w:rPr>
        <w:t xml:space="preserve">; </w:t>
      </w:r>
      <w:r w:rsidR="00EB5DE4" w:rsidRPr="00EB5DE4">
        <w:rPr>
          <w:rFonts w:cs="Times New Roman"/>
          <w:bCs/>
          <w:noProof/>
          <w:color w:val="00B050"/>
          <w:szCs w:val="24"/>
        </w:rPr>
        <w:t xml:space="preserve">therefore our framework shows </w:t>
      </w:r>
      <w:r w:rsidR="00EB5DE4" w:rsidRPr="00EB5DE4">
        <w:rPr>
          <w:rFonts w:cs="Times New Roman"/>
          <w:color w:val="00B050"/>
          <w:szCs w:val="24"/>
        </w:rPr>
        <w:t>both human and natural threats and barriers</w:t>
      </w:r>
      <w:r w:rsidR="009E211C" w:rsidRPr="00EB5DE4">
        <w:rPr>
          <w:rFonts w:cs="Times New Roman"/>
          <w:color w:val="00B050"/>
          <w:szCs w:val="24"/>
        </w:rPr>
        <w:t>, focusing on those that are currently extant or employed in caribou habitat.</w:t>
      </w:r>
      <w:r w:rsidR="00975F07">
        <w:rPr>
          <w:rFonts w:cs="Times New Roman"/>
          <w:color w:val="00B050"/>
          <w:szCs w:val="24"/>
        </w:rPr>
        <w:t xml:space="preserve"> O</w:t>
      </w:r>
      <w:r w:rsidR="00975F07" w:rsidRPr="00B26F21">
        <w:rPr>
          <w:rFonts w:cs="Times New Roman"/>
          <w:color w:val="00B050"/>
          <w:szCs w:val="24"/>
        </w:rPr>
        <w:t>ur framework</w:t>
      </w:r>
      <w:r w:rsidR="00975F07">
        <w:rPr>
          <w:rFonts w:cs="Times New Roman"/>
          <w:color w:val="00B050"/>
          <w:szCs w:val="24"/>
        </w:rPr>
        <w:t xml:space="preserve"> is also unique in that distinguishes the effects of these threats on different cohorts of a population (i.e. adult and juveniles) where possible</w:t>
      </w:r>
      <w:r w:rsidR="00975F07" w:rsidRPr="00B26F21">
        <w:rPr>
          <w:rFonts w:cs="Times New Roman"/>
          <w:color w:val="00B050"/>
          <w:szCs w:val="24"/>
        </w:rPr>
        <w:t>.</w:t>
      </w:r>
      <w:r w:rsidR="00975F07">
        <w:rPr>
          <w:rFonts w:cs="Times New Roman"/>
          <w:szCs w:val="24"/>
        </w:rPr>
        <w:t xml:space="preserve">  </w:t>
      </w:r>
    </w:p>
    <w:p w14:paraId="56313BCA" w14:textId="365F03FA" w:rsidR="00E451CC" w:rsidRDefault="00EB5DE4" w:rsidP="00BD3610">
      <w:pPr>
        <w:rPr>
          <w:rFonts w:cs="Times New Roman"/>
          <w:color w:val="00B050"/>
          <w:szCs w:val="24"/>
        </w:rPr>
      </w:pPr>
      <w:r>
        <w:rPr>
          <w:rFonts w:cs="Times New Roman"/>
          <w:color w:val="00B050"/>
          <w:szCs w:val="24"/>
        </w:rPr>
        <w:t xml:space="preserve">The numbers shown in the </w:t>
      </w:r>
      <w:r w:rsidR="008E7CFA">
        <w:rPr>
          <w:rFonts w:cs="Times New Roman"/>
          <w:color w:val="00B050"/>
          <w:szCs w:val="24"/>
        </w:rPr>
        <w:t xml:space="preserve">various components of Figure </w:t>
      </w:r>
      <w:r w:rsidR="0012037B">
        <w:rPr>
          <w:rFonts w:cs="Times New Roman"/>
          <w:color w:val="00B050"/>
          <w:szCs w:val="24"/>
        </w:rPr>
        <w:t>2</w:t>
      </w:r>
      <w:r>
        <w:rPr>
          <w:rFonts w:cs="Times New Roman"/>
          <w:color w:val="00B050"/>
          <w:szCs w:val="24"/>
        </w:rPr>
        <w:t xml:space="preserve"> demonstrate the results of a semi-quantitative risk assessment called Layers of Protection Analysis (LOPA). For threats, best available information is used to determine the initial frequency </w:t>
      </w:r>
      <w:r w:rsidR="009046CA">
        <w:rPr>
          <w:rFonts w:cs="Times New Roman"/>
          <w:color w:val="00B050"/>
          <w:szCs w:val="24"/>
        </w:rPr>
        <w:t xml:space="preserve">(0-1; 0 = 0%, 1 = 100%) </w:t>
      </w:r>
      <w:r>
        <w:rPr>
          <w:rFonts w:cs="Times New Roman"/>
          <w:color w:val="00B050"/>
          <w:szCs w:val="24"/>
        </w:rPr>
        <w:t xml:space="preserve">of threat occurrence with respect to the risk-event.  </w:t>
      </w:r>
      <w:r w:rsidR="008E7CFA">
        <w:rPr>
          <w:rFonts w:cs="Times New Roman"/>
          <w:color w:val="00B050"/>
          <w:szCs w:val="24"/>
        </w:rPr>
        <w:t>Numbers included with</w:t>
      </w:r>
      <w:r>
        <w:rPr>
          <w:rFonts w:cs="Times New Roman"/>
          <w:color w:val="00B050"/>
          <w:szCs w:val="24"/>
        </w:rPr>
        <w:t xml:space="preserve"> b</w:t>
      </w:r>
      <w:r w:rsidR="008E7CFA">
        <w:rPr>
          <w:rFonts w:cs="Times New Roman"/>
          <w:color w:val="00B050"/>
          <w:szCs w:val="24"/>
        </w:rPr>
        <w:t xml:space="preserve">arriers and mitigation factors indicate the </w:t>
      </w:r>
      <w:r w:rsidR="00273E50">
        <w:rPr>
          <w:rFonts w:cs="Times New Roman"/>
          <w:color w:val="00B050"/>
          <w:szCs w:val="24"/>
        </w:rPr>
        <w:t>fractional probability</w:t>
      </w:r>
      <w:r w:rsidR="009046CA">
        <w:rPr>
          <w:rFonts w:cs="Times New Roman"/>
          <w:color w:val="00B050"/>
          <w:szCs w:val="24"/>
        </w:rPr>
        <w:t xml:space="preserve"> </w:t>
      </w:r>
      <w:r w:rsidR="00273E50">
        <w:rPr>
          <w:rFonts w:cs="Times New Roman"/>
          <w:color w:val="00B050"/>
          <w:szCs w:val="24"/>
        </w:rPr>
        <w:t>(0 = 0%, 1= 100%)</w:t>
      </w:r>
      <w:r w:rsidR="008E7CFA">
        <w:rPr>
          <w:rFonts w:cs="Times New Roman"/>
          <w:color w:val="00B050"/>
          <w:szCs w:val="24"/>
        </w:rPr>
        <w:t xml:space="preserve"> that the barrier will fail to prevent the threat or outcome from occurring, again according to best available evidence.  </w:t>
      </w:r>
      <w:r w:rsidR="00273E50">
        <w:rPr>
          <w:rFonts w:cs="Times New Roman"/>
          <w:color w:val="00B050"/>
          <w:szCs w:val="24"/>
        </w:rPr>
        <w:t xml:space="preserve">Our framework allows values greater than 1 for potential barrier failure; this reflects a situation where natural baselines no longer hold; landscapes are already substantially altered from natural conditions lacking </w:t>
      </w:r>
      <w:r w:rsidR="0012037B">
        <w:rPr>
          <w:rFonts w:cs="Times New Roman"/>
          <w:color w:val="00B050"/>
          <w:szCs w:val="24"/>
        </w:rPr>
        <w:t>large-scale</w:t>
      </w:r>
      <w:r w:rsidR="00273E50">
        <w:rPr>
          <w:rFonts w:cs="Times New Roman"/>
          <w:color w:val="00B050"/>
          <w:szCs w:val="24"/>
        </w:rPr>
        <w:t xml:space="preserve"> human disturbance.  It also compensates for the possibility that threat incidence may be partly incipient (hidden by natural barriers), and therefore higher than we are normally able to estimate. </w:t>
      </w:r>
      <w:r w:rsidR="008E7CFA">
        <w:rPr>
          <w:rFonts w:cs="Times New Roman"/>
          <w:color w:val="00B050"/>
          <w:szCs w:val="24"/>
        </w:rPr>
        <w:t xml:space="preserve">To aid </w:t>
      </w:r>
      <w:r w:rsidR="00273E50">
        <w:rPr>
          <w:rFonts w:cs="Times New Roman"/>
          <w:color w:val="00B050"/>
          <w:szCs w:val="24"/>
        </w:rPr>
        <w:t xml:space="preserve">visual </w:t>
      </w:r>
      <w:r w:rsidR="008E7CFA">
        <w:rPr>
          <w:rFonts w:cs="Times New Roman"/>
          <w:color w:val="00B050"/>
          <w:szCs w:val="24"/>
        </w:rPr>
        <w:t xml:space="preserve">interpretation, the barriers and mitigation factors are coloured according their level of </w:t>
      </w:r>
      <w:r w:rsidR="00E451CC">
        <w:rPr>
          <w:rFonts w:cs="Times New Roman"/>
          <w:color w:val="00B050"/>
          <w:szCs w:val="24"/>
        </w:rPr>
        <w:t>effectiveness.</w:t>
      </w:r>
    </w:p>
    <w:p w14:paraId="6AC6DF36" w14:textId="59CFBFC6" w:rsidR="00E451CC" w:rsidRPr="00E451CC" w:rsidRDefault="00E451CC" w:rsidP="00E451CC">
      <w:pPr>
        <w:pStyle w:val="Heading2"/>
        <w:rPr>
          <w:color w:val="00B050"/>
        </w:rPr>
      </w:pPr>
      <w:r w:rsidRPr="00E451CC">
        <w:rPr>
          <w:color w:val="00B050"/>
        </w:rPr>
        <w:t>Policy objective and risk-event</w:t>
      </w:r>
    </w:p>
    <w:p w14:paraId="2A9AA9F9" w14:textId="0F00564D" w:rsidR="00BB75D0" w:rsidRPr="00BD3610" w:rsidRDefault="00E451CC" w:rsidP="00BD3610">
      <w:pPr>
        <w:rPr>
          <w:rFonts w:cs="Times New Roman"/>
          <w:color w:val="00B050"/>
          <w:szCs w:val="24"/>
        </w:rPr>
      </w:pPr>
      <w:r>
        <w:rPr>
          <w:rFonts w:cs="Times New Roman"/>
          <w:color w:val="00B050"/>
          <w:szCs w:val="24"/>
        </w:rPr>
        <w:t>C</w:t>
      </w:r>
      <w:r w:rsidR="00BB75D0" w:rsidRPr="0000278F">
        <w:rPr>
          <w:rFonts w:cs="Times New Roman"/>
          <w:color w:val="00B050"/>
          <w:szCs w:val="24"/>
        </w:rPr>
        <w:t>onsidering the threatened status of Boreal Car</w:t>
      </w:r>
      <w:r w:rsidR="00957A4D">
        <w:rPr>
          <w:rFonts w:cs="Times New Roman"/>
          <w:color w:val="00B050"/>
          <w:szCs w:val="24"/>
        </w:rPr>
        <w:t>ibou and</w:t>
      </w:r>
      <w:r w:rsidR="00EF363F">
        <w:rPr>
          <w:rFonts w:cs="Times New Roman"/>
          <w:color w:val="00B050"/>
          <w:szCs w:val="24"/>
        </w:rPr>
        <w:t xml:space="preserve"> the intent of the Canada’s</w:t>
      </w:r>
      <w:r w:rsidR="00957A4D">
        <w:rPr>
          <w:rFonts w:cs="Times New Roman"/>
          <w:color w:val="00B050"/>
          <w:szCs w:val="24"/>
        </w:rPr>
        <w:t xml:space="preserve"> Woodland Caribou</w:t>
      </w:r>
      <w:r w:rsidR="00306D43">
        <w:rPr>
          <w:rFonts w:cs="Times New Roman"/>
          <w:color w:val="00B050"/>
          <w:szCs w:val="24"/>
        </w:rPr>
        <w:t>, boreal population,</w:t>
      </w:r>
      <w:r w:rsidR="00957A4D">
        <w:rPr>
          <w:rFonts w:cs="Times New Roman"/>
          <w:color w:val="00B050"/>
          <w:szCs w:val="24"/>
        </w:rPr>
        <w:t xml:space="preserve"> recovery strategy</w:t>
      </w:r>
      <w:r w:rsidR="00BB75D0" w:rsidRPr="0000278F">
        <w:rPr>
          <w:rFonts w:cs="Times New Roman"/>
          <w:color w:val="00B050"/>
          <w:szCs w:val="24"/>
        </w:rPr>
        <w:t xml:space="preserve"> (</w:t>
      </w:r>
      <w:r w:rsidR="00957A4D" w:rsidRPr="00957A4D">
        <w:rPr>
          <w:rFonts w:cs="Times New Roman"/>
          <w:color w:val="00B050"/>
          <w:szCs w:val="24"/>
        </w:rPr>
        <w:t>Environment Canada 2012</w:t>
      </w:r>
      <w:r w:rsidR="00BB75D0" w:rsidRPr="0000278F">
        <w:rPr>
          <w:rFonts w:cs="Times New Roman"/>
          <w:color w:val="00B050"/>
          <w:szCs w:val="24"/>
        </w:rPr>
        <w:t xml:space="preserve">), we </w:t>
      </w:r>
      <w:r w:rsidR="00306D43">
        <w:rPr>
          <w:rFonts w:cs="Times New Roman"/>
          <w:color w:val="00B050"/>
          <w:szCs w:val="24"/>
        </w:rPr>
        <w:t>specified the policy objective of our BRAT framework as:</w:t>
      </w:r>
      <w:r w:rsidR="00306D43" w:rsidRPr="0000278F">
        <w:rPr>
          <w:rFonts w:cs="Times New Roman"/>
          <w:color w:val="00B050"/>
          <w:szCs w:val="24"/>
        </w:rPr>
        <w:t xml:space="preserve"> </w:t>
      </w:r>
      <w:r w:rsidR="00BB75D0" w:rsidRPr="0000278F">
        <w:rPr>
          <w:rFonts w:cs="Times New Roman"/>
          <w:color w:val="00B050"/>
          <w:szCs w:val="24"/>
        </w:rPr>
        <w:t xml:space="preserve">‘Safeguarding Boreal Caribou populations from long-term population decline’.  Leading from this, we expressed the risk-event as ‘Boreal Caribou population growth rate (λ) </w:t>
      </w:r>
      <w:r w:rsidR="00BB75D0" w:rsidRPr="009D1D0E">
        <w:rPr>
          <w:rFonts w:cs="Times New Roman"/>
          <w:color w:val="00B050"/>
          <w:szCs w:val="24"/>
        </w:rPr>
        <w:t>persistently &lt; 1’.</w:t>
      </w:r>
      <w:r w:rsidR="00306D43" w:rsidRPr="00BD3610">
        <w:rPr>
          <w:rFonts w:cs="Times New Roman"/>
          <w:color w:val="00B050"/>
          <w:szCs w:val="24"/>
        </w:rPr>
        <w:t xml:space="preserve"> However, natural population growth rates vary annually, and the recovery strategy for this species underscores a socially acceptable limit of 60% herd sustainability (Environment Canada 2012)</w:t>
      </w:r>
      <w:r w:rsidR="007F5FB5" w:rsidRPr="00BD3610">
        <w:rPr>
          <w:rFonts w:cs="Times New Roman"/>
          <w:color w:val="00B050"/>
          <w:szCs w:val="24"/>
        </w:rPr>
        <w:t xml:space="preserve">. </w:t>
      </w:r>
      <w:r w:rsidR="007F5FB5" w:rsidRPr="00363E50">
        <w:rPr>
          <w:rFonts w:cs="Times New Roman"/>
          <w:color w:val="00B050"/>
          <w:szCs w:val="24"/>
          <w:highlight w:val="yellow"/>
        </w:rPr>
        <w:t>T</w:t>
      </w:r>
      <w:r w:rsidR="00306D43" w:rsidRPr="00363E50">
        <w:rPr>
          <w:rFonts w:cs="Times New Roman"/>
          <w:color w:val="00B050"/>
          <w:szCs w:val="24"/>
          <w:highlight w:val="yellow"/>
        </w:rPr>
        <w:t>herefore</w:t>
      </w:r>
      <w:r w:rsidR="007F5FB5" w:rsidRPr="00363E50">
        <w:rPr>
          <w:rFonts w:cs="Times New Roman"/>
          <w:color w:val="00B050"/>
          <w:szCs w:val="24"/>
          <w:highlight w:val="yellow"/>
        </w:rPr>
        <w:t>, as show-how,</w:t>
      </w:r>
      <w:r w:rsidR="00306D43" w:rsidRPr="00363E50">
        <w:rPr>
          <w:rFonts w:cs="Times New Roman"/>
          <w:color w:val="00B050"/>
          <w:szCs w:val="24"/>
          <w:highlight w:val="yellow"/>
        </w:rPr>
        <w:t xml:space="preserve"> calculated the 60% threshold of a normally distributed population growth rate (λ)  centered around 1, with standard error set to 0.3, and used this value as our risk event (i.e. 1.0</w:t>
      </w:r>
      <w:del w:id="122" w:author="fstewart" w:date="2019-02-08T15:59:00Z">
        <w:r w:rsidR="00306D43" w:rsidRPr="00363E50" w:rsidDel="00844CF8">
          <w:rPr>
            <w:rFonts w:cs="Times New Roman"/>
            <w:color w:val="00B050"/>
            <w:szCs w:val="24"/>
            <w:highlight w:val="yellow"/>
          </w:rPr>
          <w:delText>7)</w:delText>
        </w:r>
      </w:del>
      <w:ins w:id="123" w:author="fstewart" w:date="2019-02-08T15:59:00Z">
        <w:r w:rsidR="00844CF8">
          <w:rPr>
            <w:rFonts w:cs="Times New Roman"/>
            <w:color w:val="00B050"/>
            <w:szCs w:val="24"/>
            <w:highlight w:val="yellow"/>
          </w:rPr>
          <w:t>2</w:t>
        </w:r>
      </w:ins>
      <w:r w:rsidR="00306D43" w:rsidRPr="00363E50">
        <w:rPr>
          <w:rFonts w:cs="Times New Roman"/>
          <w:color w:val="00B050"/>
          <w:szCs w:val="24"/>
          <w:highlight w:val="yellow"/>
        </w:rPr>
        <w:t>.</w:t>
      </w:r>
      <w:r w:rsidR="007F5FB5" w:rsidRPr="00BD3610">
        <w:rPr>
          <w:rFonts w:cs="Times New Roman"/>
          <w:color w:val="00B050"/>
          <w:szCs w:val="24"/>
        </w:rPr>
        <w:t xml:space="preserve"> The assumed standard deviation of this distribution can be easily changed in future iterations. We calculated this distribution and threshold in </w:t>
      </w:r>
      <w:r w:rsidR="007F5FB5" w:rsidRPr="009D1D0E">
        <w:rPr>
          <w:rFonts w:cs="Times New Roman"/>
          <w:color w:val="00B050"/>
          <w:szCs w:val="24"/>
        </w:rPr>
        <w:t xml:space="preserve">R </w:t>
      </w:r>
      <w:r w:rsidR="007F5FB5" w:rsidRPr="00BD3610">
        <w:rPr>
          <w:rFonts w:cs="Times New Roman"/>
          <w:color w:val="00B050"/>
          <w:szCs w:val="24"/>
        </w:rPr>
        <w:t>v3.5.2 (</w:t>
      </w:r>
      <w:r w:rsidR="009D1D0E" w:rsidRPr="00BD3610">
        <w:rPr>
          <w:rFonts w:cs="Times New Roman"/>
          <w:color w:val="00B050"/>
          <w:szCs w:val="24"/>
        </w:rPr>
        <w:t xml:space="preserve">R Foundation for Statistical Computing </w:t>
      </w:r>
      <w:r w:rsidR="009D1D0E" w:rsidRPr="00BD3610">
        <w:rPr>
          <w:rFonts w:cs="Times New Roman"/>
          <w:color w:val="00B050"/>
        </w:rPr>
        <w:t>2019</w:t>
      </w:r>
      <w:r w:rsidR="007F5FB5" w:rsidRPr="00BD3610">
        <w:rPr>
          <w:rFonts w:cs="Times New Roman"/>
          <w:color w:val="00B050"/>
          <w:szCs w:val="24"/>
        </w:rPr>
        <w:t>).</w:t>
      </w:r>
    </w:p>
    <w:p w14:paraId="572FFF9A" w14:textId="56F8915A" w:rsidR="007F5FB5" w:rsidRPr="007F5FB5" w:rsidRDefault="0000278F" w:rsidP="007F5FB5">
      <w:pPr>
        <w:pStyle w:val="Heading2"/>
        <w:rPr>
          <w:color w:val="00B050"/>
        </w:rPr>
      </w:pPr>
      <w:r w:rsidRPr="00463AB6">
        <w:rPr>
          <w:color w:val="00B050"/>
        </w:rPr>
        <w:t>Threats</w:t>
      </w:r>
      <w:r w:rsidR="004C73E1" w:rsidRPr="00463AB6">
        <w:rPr>
          <w:color w:val="00B050"/>
        </w:rPr>
        <w:t xml:space="preserve"> and barriers</w:t>
      </w:r>
    </w:p>
    <w:p w14:paraId="1864C55C" w14:textId="536177FC" w:rsidR="007F5FB5" w:rsidRPr="00E451CC" w:rsidRDefault="007F5FB5" w:rsidP="00E451CC">
      <w:pPr>
        <w:pStyle w:val="Heading3"/>
        <w:numPr>
          <w:ilvl w:val="0"/>
          <w:numId w:val="0"/>
        </w:numPr>
        <w:rPr>
          <w:b w:val="0"/>
          <w:color w:val="00B050"/>
        </w:rPr>
      </w:pPr>
      <w:r w:rsidRPr="00E451CC">
        <w:rPr>
          <w:rFonts w:cs="Times New Roman"/>
          <w:b w:val="0"/>
          <w:color w:val="00B050"/>
        </w:rPr>
        <w:lastRenderedPageBreak/>
        <w:t xml:space="preserve">Multiplication of the barrier probabilities versus threat incidence, and summation of the results for each threat, produces the probability of occurrence for the risk-event.  </w:t>
      </w:r>
    </w:p>
    <w:p w14:paraId="74C79FE8" w14:textId="1847DFE3" w:rsidR="0000278F" w:rsidRPr="00463AB6" w:rsidRDefault="004C73E1" w:rsidP="0000278F">
      <w:pPr>
        <w:pStyle w:val="Heading3"/>
        <w:rPr>
          <w:color w:val="00B050"/>
        </w:rPr>
      </w:pPr>
      <w:r w:rsidRPr="00463AB6">
        <w:rPr>
          <w:color w:val="00B050"/>
        </w:rPr>
        <w:t xml:space="preserve">Threat: </w:t>
      </w:r>
      <w:r w:rsidR="0000278F" w:rsidRPr="00463AB6">
        <w:rPr>
          <w:color w:val="00B050"/>
        </w:rPr>
        <w:t>General Predation (Wolf, Bear, Human)</w:t>
      </w:r>
    </w:p>
    <w:p w14:paraId="63405E5E" w14:textId="15EEB9EB" w:rsidR="00FF4454" w:rsidRDefault="009E211C" w:rsidP="00D537FA">
      <w:pPr>
        <w:spacing w:before="0" w:after="0"/>
        <w:rPr>
          <w:rFonts w:cs="Times New Roman"/>
          <w:color w:val="00B050"/>
          <w:szCs w:val="24"/>
        </w:rPr>
      </w:pPr>
      <w:r w:rsidRPr="00FF4454">
        <w:rPr>
          <w:rFonts w:cs="Times New Roman"/>
          <w:szCs w:val="24"/>
        </w:rPr>
        <w:t xml:space="preserve">Predation by wolf and bear is widely considered to be the key proximate (top-down) factor controlling population dynamics of caribou by directly causing mortality </w:t>
      </w:r>
      <w:r w:rsidRPr="00FF4454">
        <w:rPr>
          <w:rFonts w:cs="Times New Roman"/>
          <w:noProof/>
          <w:szCs w:val="24"/>
        </w:rPr>
        <w:t>(</w:t>
      </w:r>
      <w:r w:rsidRPr="00FF4454">
        <w:rPr>
          <w:rFonts w:cs="Times New Roman"/>
          <w:szCs w:val="24"/>
        </w:rPr>
        <w:t xml:space="preserve">Seip 1991; Bergerud, 1996; </w:t>
      </w:r>
      <w:r w:rsidRPr="00FF4454">
        <w:rPr>
          <w:rFonts w:cs="Times New Roman"/>
          <w:noProof/>
          <w:szCs w:val="24"/>
        </w:rPr>
        <w:t xml:space="preserve">Wittmer </w:t>
      </w:r>
      <w:r w:rsidRPr="00E451CC">
        <w:rPr>
          <w:rFonts w:cs="Times New Roman"/>
          <w:i/>
          <w:noProof/>
          <w:szCs w:val="24"/>
        </w:rPr>
        <w:t>et al.</w:t>
      </w:r>
      <w:r w:rsidRPr="00FF4454">
        <w:rPr>
          <w:rFonts w:cs="Times New Roman"/>
          <w:noProof/>
          <w:szCs w:val="24"/>
        </w:rPr>
        <w:t xml:space="preserve"> 2005a, Wittmer </w:t>
      </w:r>
      <w:r w:rsidRPr="00E451CC">
        <w:rPr>
          <w:rFonts w:cs="Times New Roman"/>
          <w:i/>
          <w:noProof/>
          <w:szCs w:val="24"/>
        </w:rPr>
        <w:t>et al.</w:t>
      </w:r>
      <w:r w:rsidRPr="00FF4454">
        <w:rPr>
          <w:rFonts w:cs="Times New Roman"/>
          <w:noProof/>
          <w:szCs w:val="24"/>
        </w:rPr>
        <w:t xml:space="preserve"> 2005b;)</w:t>
      </w:r>
      <w:r w:rsidRPr="00FF4454">
        <w:rPr>
          <w:rFonts w:cs="Times New Roman"/>
          <w:szCs w:val="24"/>
        </w:rPr>
        <w:t xml:space="preserve">. </w:t>
      </w:r>
      <w:r w:rsidR="00802470">
        <w:rPr>
          <w:rFonts w:cs="Times New Roman"/>
          <w:szCs w:val="24"/>
        </w:rPr>
        <w:t xml:space="preserve">Moreover, </w:t>
      </w:r>
      <w:r w:rsidR="00802470" w:rsidRPr="00802470">
        <w:rPr>
          <w:rFonts w:cs="Times New Roman"/>
          <w:color w:val="00B050"/>
          <w:szCs w:val="24"/>
        </w:rPr>
        <w:t>predation</w:t>
      </w:r>
      <w:r w:rsidRPr="00802470">
        <w:rPr>
          <w:rFonts w:cs="Times New Roman"/>
          <w:bCs/>
          <w:color w:val="00B050"/>
          <w:szCs w:val="24"/>
        </w:rPr>
        <w:t xml:space="preserve"> is </w:t>
      </w:r>
      <w:r w:rsidR="00802470" w:rsidRPr="00802470">
        <w:rPr>
          <w:rFonts w:cs="Times New Roman"/>
          <w:bCs/>
          <w:color w:val="00B050"/>
          <w:szCs w:val="24"/>
        </w:rPr>
        <w:t>ranked as</w:t>
      </w:r>
      <w:r w:rsidR="00FF4454" w:rsidRPr="00802470">
        <w:rPr>
          <w:rFonts w:cs="Times New Roman"/>
          <w:bCs/>
          <w:color w:val="00B050"/>
          <w:szCs w:val="24"/>
        </w:rPr>
        <w:t xml:space="preserve"> a threat </w:t>
      </w:r>
      <w:r w:rsidR="00802470" w:rsidRPr="00802470">
        <w:rPr>
          <w:rFonts w:cs="Times New Roman"/>
          <w:bCs/>
          <w:color w:val="00B050"/>
          <w:szCs w:val="24"/>
        </w:rPr>
        <w:t>of</w:t>
      </w:r>
      <w:r w:rsidR="00957A4D" w:rsidRPr="00802470">
        <w:rPr>
          <w:rFonts w:cs="Times New Roman"/>
          <w:bCs/>
          <w:color w:val="00B050"/>
          <w:szCs w:val="24"/>
        </w:rPr>
        <w:t xml:space="preserve"> </w:t>
      </w:r>
      <w:r w:rsidR="00957A4D">
        <w:rPr>
          <w:rFonts w:cs="Times New Roman"/>
          <w:bCs/>
          <w:szCs w:val="24"/>
        </w:rPr>
        <w:t xml:space="preserve">‘high concern’ in </w:t>
      </w:r>
      <w:r w:rsidR="00957A4D" w:rsidRPr="00957A4D">
        <w:rPr>
          <w:rFonts w:cs="Times New Roman"/>
          <w:bCs/>
          <w:color w:val="00B050"/>
          <w:szCs w:val="24"/>
        </w:rPr>
        <w:t>Canada’s Woodland Caribou recovery strategy</w:t>
      </w:r>
      <w:r w:rsidRPr="00FF4454">
        <w:rPr>
          <w:rFonts w:cs="Times New Roman"/>
          <w:bCs/>
          <w:szCs w:val="24"/>
        </w:rPr>
        <w:t xml:space="preserve"> </w:t>
      </w:r>
      <w:r w:rsidRPr="00FF4454">
        <w:rPr>
          <w:rFonts w:cs="Times New Roman"/>
          <w:bCs/>
          <w:noProof/>
          <w:szCs w:val="24"/>
        </w:rPr>
        <w:t>(Environment Canada 2012)</w:t>
      </w:r>
      <w:r w:rsidRPr="00FF4454">
        <w:rPr>
          <w:rFonts w:cs="Times New Roman"/>
          <w:bCs/>
          <w:szCs w:val="24"/>
        </w:rPr>
        <w:t>.</w:t>
      </w:r>
      <w:r w:rsidRPr="00FF4454">
        <w:rPr>
          <w:rFonts w:cs="Times New Roman"/>
          <w:szCs w:val="24"/>
        </w:rPr>
        <w:t xml:space="preserve"> </w:t>
      </w:r>
      <w:r w:rsidR="00FF4454" w:rsidRPr="00FF4454">
        <w:rPr>
          <w:rFonts w:cs="Times New Roman"/>
          <w:color w:val="00B050"/>
          <w:szCs w:val="24"/>
        </w:rPr>
        <w:t xml:space="preserve">We therefore included general predation as a primary threat </w:t>
      </w:r>
      <w:r w:rsidR="00802470">
        <w:rPr>
          <w:rFonts w:cs="Times New Roman"/>
          <w:color w:val="00B050"/>
          <w:szCs w:val="24"/>
        </w:rPr>
        <w:t>potentially leading</w:t>
      </w:r>
      <w:r w:rsidR="00FF4454" w:rsidRPr="00FF4454">
        <w:rPr>
          <w:rFonts w:cs="Times New Roman"/>
          <w:color w:val="00B050"/>
          <w:szCs w:val="24"/>
        </w:rPr>
        <w:t xml:space="preserve"> to our risk-event</w:t>
      </w:r>
      <w:r w:rsidRPr="00FF4454">
        <w:rPr>
          <w:rFonts w:cs="Times New Roman"/>
          <w:color w:val="00B050"/>
          <w:szCs w:val="24"/>
        </w:rPr>
        <w:t>.</w:t>
      </w:r>
    </w:p>
    <w:p w14:paraId="736C51AF" w14:textId="44DB3967" w:rsidR="000125D3" w:rsidRDefault="000125D3" w:rsidP="00D537FA">
      <w:pPr>
        <w:spacing w:before="0" w:after="0"/>
        <w:rPr>
          <w:rFonts w:cs="Times New Roman"/>
          <w:color w:val="00B050"/>
          <w:szCs w:val="24"/>
        </w:rPr>
      </w:pPr>
    </w:p>
    <w:p w14:paraId="29360A3F" w14:textId="3D989707" w:rsidR="000125D3" w:rsidRDefault="00E451CC" w:rsidP="00D537FA">
      <w:pPr>
        <w:spacing w:before="0" w:after="0"/>
        <w:rPr>
          <w:rFonts w:cs="Times New Roman"/>
          <w:szCs w:val="24"/>
        </w:rPr>
      </w:pPr>
      <w:r>
        <w:rPr>
          <w:rFonts w:cs="Times New Roman"/>
          <w:color w:val="00B050"/>
          <w:szCs w:val="24"/>
        </w:rPr>
        <w:t xml:space="preserve">For our </w:t>
      </w:r>
      <w:r w:rsidR="000125D3">
        <w:rPr>
          <w:rFonts w:cs="Times New Roman"/>
          <w:color w:val="00B050"/>
          <w:szCs w:val="24"/>
        </w:rPr>
        <w:t>show</w:t>
      </w:r>
      <w:r>
        <w:rPr>
          <w:rFonts w:cs="Times New Roman"/>
          <w:color w:val="00B050"/>
          <w:szCs w:val="24"/>
        </w:rPr>
        <w:t>-</w:t>
      </w:r>
      <w:r w:rsidR="000125D3">
        <w:rPr>
          <w:rFonts w:cs="Times New Roman"/>
          <w:color w:val="00B050"/>
          <w:szCs w:val="24"/>
        </w:rPr>
        <w:t>how</w:t>
      </w:r>
      <w:r>
        <w:rPr>
          <w:rFonts w:cs="Times New Roman"/>
          <w:color w:val="00B050"/>
          <w:szCs w:val="24"/>
        </w:rPr>
        <w:t xml:space="preserve"> example</w:t>
      </w:r>
      <w:r w:rsidR="000125D3">
        <w:rPr>
          <w:rFonts w:cs="Times New Roman"/>
          <w:color w:val="00B050"/>
          <w:szCs w:val="24"/>
        </w:rPr>
        <w:t xml:space="preserve">, we have calculated the initial and current top threat frequencies for the Chinchaga herd of Northeastern British Columbia. Environment Canada (2008) lists the adult female survival as 87% - alternatively the mortality of adult females would be 13%. We assume that 90% of </w:t>
      </w:r>
      <w:r w:rsidR="000125D3" w:rsidRPr="00E451CC">
        <w:rPr>
          <w:rFonts w:cs="Times New Roman"/>
          <w:color w:val="00B050"/>
          <w:szCs w:val="24"/>
        </w:rPr>
        <w:t xml:space="preserve">this mortality is due to general predation, and have therefore listed the initial frequency of this threat as 11.7% (Figure </w:t>
      </w:r>
      <w:r w:rsidR="0012037B">
        <w:rPr>
          <w:rFonts w:cs="Times New Roman"/>
          <w:color w:val="00B050"/>
          <w:szCs w:val="24"/>
        </w:rPr>
        <w:t>2</w:t>
      </w:r>
      <w:r w:rsidR="000125D3" w:rsidRPr="00E451CC">
        <w:rPr>
          <w:rFonts w:cs="Times New Roman"/>
          <w:color w:val="00B050"/>
          <w:szCs w:val="24"/>
        </w:rPr>
        <w:t>). The current top frequency is obtained by calculating the initial frequency by the barrier frequencies</w:t>
      </w:r>
      <w:r w:rsidR="000125D3">
        <w:rPr>
          <w:rFonts w:cs="Times New Roman"/>
          <w:color w:val="00B050"/>
          <w:szCs w:val="24"/>
        </w:rPr>
        <w:t>.</w:t>
      </w:r>
    </w:p>
    <w:p w14:paraId="0DED333C" w14:textId="3B84D052" w:rsidR="00F57835" w:rsidRDefault="00F57835" w:rsidP="00D537FA">
      <w:pPr>
        <w:spacing w:before="0" w:after="0"/>
        <w:rPr>
          <w:rFonts w:cs="Times New Roman"/>
          <w:szCs w:val="24"/>
        </w:rPr>
      </w:pPr>
    </w:p>
    <w:p w14:paraId="7138A550" w14:textId="6D62ECDF" w:rsidR="00FF4454" w:rsidRPr="00463AB6" w:rsidRDefault="004C73E1" w:rsidP="004C73E1">
      <w:pPr>
        <w:pStyle w:val="Heading4"/>
        <w:rPr>
          <w:color w:val="00B050"/>
        </w:rPr>
      </w:pPr>
      <w:r w:rsidRPr="00463AB6">
        <w:rPr>
          <w:color w:val="00B050"/>
        </w:rPr>
        <w:t>Barrier: Predator avoidance by females post-calving (habitat selection)</w:t>
      </w:r>
    </w:p>
    <w:p w14:paraId="79FA3559" w14:textId="0998481C" w:rsidR="000C6DDA" w:rsidRPr="0032047B" w:rsidRDefault="00BC5AD7" w:rsidP="000C6DDA">
      <w:pPr>
        <w:rPr>
          <w:color w:val="00B050"/>
        </w:rPr>
      </w:pPr>
      <w:r>
        <w:rPr>
          <w:rFonts w:cs="Times New Roman"/>
          <w:color w:val="00B050"/>
          <w:szCs w:val="24"/>
        </w:rPr>
        <w:t>Avoidance can</w:t>
      </w:r>
      <w:r w:rsidR="000C6DDA" w:rsidRPr="0032047B">
        <w:rPr>
          <w:rFonts w:cs="Times New Roman"/>
          <w:color w:val="00B050"/>
          <w:szCs w:val="24"/>
        </w:rPr>
        <w:t xml:space="preserve"> </w:t>
      </w:r>
      <w:r w:rsidR="00A20A15">
        <w:rPr>
          <w:rFonts w:cs="Times New Roman"/>
          <w:color w:val="00B050"/>
          <w:szCs w:val="24"/>
        </w:rPr>
        <w:t xml:space="preserve">functionally </w:t>
      </w:r>
      <w:r w:rsidR="000C6DDA" w:rsidRPr="0032047B">
        <w:rPr>
          <w:rFonts w:cs="Times New Roman"/>
          <w:color w:val="00B050"/>
          <w:szCs w:val="24"/>
        </w:rPr>
        <w:t>reduce predation levels at a co</w:t>
      </w:r>
      <w:r w:rsidR="00EB3C38">
        <w:rPr>
          <w:rFonts w:cs="Times New Roman"/>
          <w:color w:val="00B050"/>
          <w:szCs w:val="24"/>
        </w:rPr>
        <w:t xml:space="preserve">arse spatial and temporal </w:t>
      </w:r>
      <w:r w:rsidR="000125D3">
        <w:rPr>
          <w:rFonts w:cs="Times New Roman"/>
          <w:color w:val="00B050"/>
          <w:szCs w:val="24"/>
        </w:rPr>
        <w:t>scale</w:t>
      </w:r>
      <w:r w:rsidR="000125D3" w:rsidRPr="0032047B">
        <w:rPr>
          <w:rFonts w:cs="Times New Roman"/>
          <w:color w:val="00B050"/>
          <w:szCs w:val="24"/>
        </w:rPr>
        <w:t xml:space="preserve"> </w:t>
      </w:r>
      <w:r w:rsidR="000C6DDA" w:rsidRPr="0032047B">
        <w:rPr>
          <w:rFonts w:cs="Times New Roman"/>
          <w:color w:val="00B050"/>
          <w:szCs w:val="24"/>
        </w:rPr>
        <w:t>by selecting habitats with lower predato</w:t>
      </w:r>
      <w:r w:rsidR="009D38ED">
        <w:rPr>
          <w:rFonts w:cs="Times New Roman"/>
          <w:color w:val="00B050"/>
          <w:szCs w:val="24"/>
        </w:rPr>
        <w:t>r densities (Rettie and Messier</w:t>
      </w:r>
      <w:r w:rsidR="000C6DDA" w:rsidRPr="0032047B">
        <w:rPr>
          <w:rFonts w:cs="Times New Roman"/>
          <w:color w:val="00B050"/>
          <w:szCs w:val="24"/>
        </w:rPr>
        <w:t xml:space="preserve"> 2000).</w:t>
      </w:r>
      <w:r w:rsidR="0032047B" w:rsidRPr="0032047B">
        <w:rPr>
          <w:rFonts w:cs="Times New Roman"/>
          <w:color w:val="00B050"/>
          <w:szCs w:val="24"/>
        </w:rPr>
        <w:t xml:space="preserve">  </w:t>
      </w:r>
      <w:r w:rsidR="009D38ED">
        <w:rPr>
          <w:rFonts w:cs="Times New Roman"/>
          <w:color w:val="00B050"/>
          <w:szCs w:val="24"/>
        </w:rPr>
        <w:t xml:space="preserve">We examined spatial data corresponding to our study areas, derived from several datasets.  Areas corresponding to herd ranges were derived from Environment and Climate Change Canada (2017).  Protected areas were derived from British Columbia Parks (2001) and Cichowski </w:t>
      </w:r>
      <w:r w:rsidR="009D38ED" w:rsidRPr="009D38ED">
        <w:rPr>
          <w:rFonts w:cs="Times New Roman"/>
          <w:i/>
          <w:color w:val="00B050"/>
          <w:szCs w:val="24"/>
        </w:rPr>
        <w:t>et al</w:t>
      </w:r>
      <w:r w:rsidR="009D38ED">
        <w:rPr>
          <w:rFonts w:cs="Times New Roman"/>
          <w:color w:val="00B050"/>
          <w:szCs w:val="24"/>
        </w:rPr>
        <w:t xml:space="preserve">. 2012).  General and linear disturbance data were derived from </w:t>
      </w:r>
      <w:r w:rsidR="003F6862">
        <w:rPr>
          <w:rFonts w:cs="Times New Roman"/>
          <w:color w:val="00B050"/>
          <w:szCs w:val="24"/>
        </w:rPr>
        <w:t xml:space="preserve">BEAD (Government of Canada, 2012).  </w:t>
      </w:r>
      <w:r w:rsidR="00EC2788">
        <w:rPr>
          <w:rFonts w:cs="Times New Roman"/>
          <w:color w:val="00B050"/>
          <w:szCs w:val="24"/>
        </w:rPr>
        <w:t xml:space="preserve">Deforestation estimates were performed as special calculations and extrapolated from sample-based mapping with 3.5km x 3.5km cells within the study areas (Dyk et al., 2015).  Annual disturbances rates regarding areas burned by fire and areas where timber was harvested were derived from the Composite2Change (C2C) dataset (White </w:t>
      </w:r>
      <w:r w:rsidR="00EC2788" w:rsidRPr="00EC2788">
        <w:rPr>
          <w:rFonts w:cs="Times New Roman"/>
          <w:i/>
          <w:color w:val="00B050"/>
          <w:szCs w:val="24"/>
        </w:rPr>
        <w:t>et al</w:t>
      </w:r>
      <w:r w:rsidR="00EC2788">
        <w:rPr>
          <w:rFonts w:cs="Times New Roman"/>
          <w:color w:val="00B050"/>
          <w:szCs w:val="24"/>
        </w:rPr>
        <w:t>. 2017)</w:t>
      </w:r>
      <w:r w:rsidR="00EC2788" w:rsidRPr="00EC2788">
        <w:rPr>
          <w:rFonts w:cs="Times New Roman"/>
          <w:color w:val="00B050"/>
          <w:szCs w:val="24"/>
        </w:rPr>
        <w:t xml:space="preserve"> </w:t>
      </w:r>
      <w:r w:rsidR="00EC2788">
        <w:rPr>
          <w:rFonts w:cs="Times New Roman"/>
          <w:color w:val="00B050"/>
          <w:szCs w:val="24"/>
        </w:rPr>
        <w:t xml:space="preserve">based on disturbance in the years 2008-2012. </w:t>
      </w:r>
      <w:r w:rsidR="004634FC">
        <w:rPr>
          <w:rFonts w:cs="Times New Roman"/>
          <w:color w:val="00B050"/>
          <w:szCs w:val="24"/>
        </w:rPr>
        <w:t>With disturbance of habitat ranging from 76-90% of total herd-occupied areas (Figure</w:t>
      </w:r>
      <w:r w:rsidR="00E67A5D">
        <w:rPr>
          <w:rFonts w:cs="Times New Roman"/>
          <w:color w:val="00B050"/>
          <w:szCs w:val="24"/>
        </w:rPr>
        <w:t xml:space="preserve"> 1, Table 1), we estimated a LOPA probability of 2.0 for this barrier in our example</w:t>
      </w:r>
      <w:r w:rsidR="009C4B94">
        <w:rPr>
          <w:rFonts w:cs="Times New Roman"/>
          <w:color w:val="00B050"/>
          <w:szCs w:val="24"/>
        </w:rPr>
        <w:t>.  I</w:t>
      </w:r>
      <w:r w:rsidR="00E67A5D">
        <w:rPr>
          <w:rFonts w:cs="Times New Roman"/>
          <w:color w:val="00B050"/>
          <w:szCs w:val="24"/>
        </w:rPr>
        <w:t xml:space="preserve">n this situation, caribou are effectively both unable to avoid predation on this highly altered (non-natural) landscape, and </w:t>
      </w:r>
      <w:r w:rsidR="003868FE">
        <w:rPr>
          <w:rFonts w:cs="Times New Roman"/>
          <w:color w:val="00B050"/>
          <w:szCs w:val="24"/>
        </w:rPr>
        <w:t xml:space="preserve">moreover </w:t>
      </w:r>
      <w:r w:rsidR="00E67A5D">
        <w:rPr>
          <w:rFonts w:cs="Times New Roman"/>
          <w:color w:val="00B050"/>
          <w:szCs w:val="24"/>
        </w:rPr>
        <w:t xml:space="preserve">they </w:t>
      </w:r>
      <w:r w:rsidR="003868FE">
        <w:rPr>
          <w:rFonts w:cs="Times New Roman"/>
          <w:color w:val="00B050"/>
          <w:szCs w:val="24"/>
        </w:rPr>
        <w:t>are</w:t>
      </w:r>
      <w:r w:rsidR="00E67A5D">
        <w:rPr>
          <w:rFonts w:cs="Times New Roman"/>
          <w:color w:val="00B050"/>
          <w:szCs w:val="24"/>
        </w:rPr>
        <w:t xml:space="preserve"> experiencing generally elevated levels of predation (roughly doubled) on that same landscape</w:t>
      </w:r>
      <w:r w:rsidR="003868FE">
        <w:rPr>
          <w:rFonts w:cs="Times New Roman"/>
          <w:color w:val="00B050"/>
          <w:szCs w:val="24"/>
        </w:rPr>
        <w:t xml:space="preserve"> (incipient increase in threat incidence)</w:t>
      </w:r>
      <w:r w:rsidR="00E67A5D">
        <w:rPr>
          <w:rFonts w:cs="Times New Roman"/>
          <w:color w:val="00B050"/>
          <w:szCs w:val="24"/>
        </w:rPr>
        <w:t>.</w:t>
      </w:r>
    </w:p>
    <w:p w14:paraId="49BD9220" w14:textId="6A05E6A6" w:rsidR="004C73E1" w:rsidRPr="00463AB6" w:rsidRDefault="004C73E1" w:rsidP="004C73E1">
      <w:pPr>
        <w:pStyle w:val="Heading4"/>
        <w:rPr>
          <w:color w:val="00B050"/>
        </w:rPr>
      </w:pPr>
      <w:r w:rsidRPr="00463AB6">
        <w:rPr>
          <w:color w:val="00B050"/>
        </w:rPr>
        <w:t>Barrier: Restoration of seismic traces to reduce access</w:t>
      </w:r>
    </w:p>
    <w:p w14:paraId="5175B913" w14:textId="7855AD24" w:rsidR="00FB6776" w:rsidRPr="00E67A5D" w:rsidRDefault="009713AC" w:rsidP="002B0571">
      <w:pPr>
        <w:rPr>
          <w:color w:val="00B050"/>
        </w:rPr>
      </w:pPr>
      <w:r w:rsidRPr="009713AC">
        <w:rPr>
          <w:rFonts w:cs="Times New Roman"/>
          <w:color w:val="00B050"/>
          <w:szCs w:val="24"/>
        </w:rPr>
        <w:t>Canada’s Woodland Caribou recovery strategy considers the need for habitat management to be urgent; concerted efforts to restore linear features are listed as one of the interventions needed to meet caribou requirements (Environment Canada</w:t>
      </w:r>
      <w:r w:rsidR="003F6862">
        <w:rPr>
          <w:rFonts w:cs="Times New Roman"/>
          <w:color w:val="00B050"/>
          <w:szCs w:val="24"/>
        </w:rPr>
        <w:t xml:space="preserve"> </w:t>
      </w:r>
      <w:r w:rsidRPr="009713AC">
        <w:rPr>
          <w:rFonts w:cs="Times New Roman"/>
          <w:color w:val="00B050"/>
          <w:szCs w:val="24"/>
        </w:rPr>
        <w:t xml:space="preserve">2012).  </w:t>
      </w:r>
      <w:r w:rsidR="006A24E4" w:rsidRPr="009713AC">
        <w:rPr>
          <w:rFonts w:cs="Times New Roman"/>
          <w:color w:val="00B050"/>
          <w:szCs w:val="24"/>
        </w:rPr>
        <w:t>Deliberate linear disturbances</w:t>
      </w:r>
      <w:r w:rsidRPr="009713AC">
        <w:rPr>
          <w:rFonts w:cs="Times New Roman"/>
          <w:color w:val="00B050"/>
          <w:szCs w:val="24"/>
        </w:rPr>
        <w:t xml:space="preserve"> </w:t>
      </w:r>
      <w:r w:rsidR="006A24E4" w:rsidRPr="009713AC">
        <w:rPr>
          <w:rFonts w:cs="Times New Roman"/>
          <w:color w:val="00B050"/>
          <w:szCs w:val="24"/>
        </w:rPr>
        <w:t xml:space="preserve">(roads, pipelines, seismic lines, hydroelectric lines) allow wolves, for example, to move two to three times faster in caribou habitat (Dickie </w:t>
      </w:r>
      <w:r w:rsidR="006A24E4" w:rsidRPr="009713AC">
        <w:rPr>
          <w:rFonts w:cs="Times New Roman"/>
          <w:i/>
          <w:color w:val="00B050"/>
          <w:szCs w:val="24"/>
        </w:rPr>
        <w:t>et al.</w:t>
      </w:r>
      <w:r w:rsidR="006A24E4" w:rsidRPr="009713AC">
        <w:rPr>
          <w:rFonts w:cs="Times New Roman"/>
          <w:color w:val="00B050"/>
          <w:szCs w:val="24"/>
        </w:rPr>
        <w:t>, 2017).</w:t>
      </w:r>
      <w:r w:rsidRPr="009713AC">
        <w:rPr>
          <w:rFonts w:cs="Times New Roman"/>
          <w:color w:val="00B050"/>
          <w:szCs w:val="24"/>
        </w:rPr>
        <w:t xml:space="preserve">  At the same time, c</w:t>
      </w:r>
      <w:r w:rsidR="002B0571" w:rsidRPr="009713AC">
        <w:rPr>
          <w:rFonts w:cs="Times New Roman"/>
          <w:color w:val="00B050"/>
          <w:szCs w:val="24"/>
        </w:rPr>
        <w:t xml:space="preserve">aribou avoid linear features at a minimum distance of 250m (Dyer </w:t>
      </w:r>
      <w:r w:rsidR="002B0571" w:rsidRPr="009713AC">
        <w:rPr>
          <w:rFonts w:cs="Times New Roman"/>
          <w:i/>
          <w:color w:val="00B050"/>
          <w:szCs w:val="24"/>
        </w:rPr>
        <w:t>et al.</w:t>
      </w:r>
      <w:r w:rsidR="002B0571" w:rsidRPr="009713AC">
        <w:rPr>
          <w:rFonts w:cs="Times New Roman"/>
          <w:color w:val="00B050"/>
          <w:szCs w:val="24"/>
        </w:rPr>
        <w:t>, 2001).</w:t>
      </w:r>
      <w:r>
        <w:rPr>
          <w:rFonts w:cs="Times New Roman"/>
          <w:color w:val="00B050"/>
          <w:szCs w:val="24"/>
        </w:rPr>
        <w:t xml:space="preserve">  </w:t>
      </w:r>
      <w:r w:rsidR="009B5847">
        <w:rPr>
          <w:rFonts w:cs="Times New Roman"/>
          <w:color w:val="00B050"/>
          <w:szCs w:val="24"/>
        </w:rPr>
        <w:t>Although restoration activities can be undertaken after the occurrence of the risk-event, the intervention is more applicable to future risks as a threat barrier</w:t>
      </w:r>
      <w:r w:rsidR="00A20A15">
        <w:rPr>
          <w:rFonts w:cs="Times New Roman"/>
          <w:color w:val="00B050"/>
          <w:szCs w:val="24"/>
        </w:rPr>
        <w:t xml:space="preserve"> limiting the capacity of predators to functio</w:t>
      </w:r>
      <w:r w:rsidR="0089296F">
        <w:rPr>
          <w:rFonts w:cs="Times New Roman"/>
          <w:color w:val="00B050"/>
          <w:szCs w:val="24"/>
        </w:rPr>
        <w:t>nally respond</w:t>
      </w:r>
      <w:r w:rsidR="009B5847">
        <w:rPr>
          <w:rFonts w:cs="Times New Roman"/>
          <w:color w:val="00B050"/>
          <w:szCs w:val="24"/>
        </w:rPr>
        <w:t xml:space="preserve">.  </w:t>
      </w:r>
      <w:r>
        <w:rPr>
          <w:rFonts w:cs="Times New Roman"/>
          <w:color w:val="00B050"/>
          <w:szCs w:val="24"/>
        </w:rPr>
        <w:t>We therefore include restoration of linear features as a key barrier to predation.</w:t>
      </w:r>
    </w:p>
    <w:p w14:paraId="2C4A01BE" w14:textId="4A8397C2" w:rsidR="00FB6776" w:rsidRPr="00EF363F" w:rsidRDefault="009713AC" w:rsidP="00FB6776">
      <w:pPr>
        <w:rPr>
          <w:rFonts w:cs="Times New Roman"/>
          <w:color w:val="00B050"/>
          <w:szCs w:val="24"/>
        </w:rPr>
      </w:pPr>
      <w:r w:rsidRPr="00676F16">
        <w:rPr>
          <w:rFonts w:cs="Times New Roman"/>
          <w:color w:val="00B050"/>
          <w:szCs w:val="24"/>
        </w:rPr>
        <w:t>The restoration of linear features at landscape levels is currently being explored in British Columbia (</w:t>
      </w:r>
      <w:r w:rsidR="0012372A">
        <w:rPr>
          <w:rFonts w:cs="Times New Roman"/>
          <w:color w:val="00B050"/>
          <w:szCs w:val="24"/>
        </w:rPr>
        <w:t>Golder Associates, 2017</w:t>
      </w:r>
      <w:r w:rsidRPr="00676F16">
        <w:rPr>
          <w:rFonts w:cs="Times New Roman"/>
          <w:color w:val="00B050"/>
          <w:szCs w:val="24"/>
        </w:rPr>
        <w:t>).  However, none of the described ef</w:t>
      </w:r>
      <w:r w:rsidR="00676F16" w:rsidRPr="00676F16">
        <w:rPr>
          <w:rFonts w:cs="Times New Roman"/>
          <w:color w:val="00B050"/>
          <w:szCs w:val="24"/>
        </w:rPr>
        <w:t>forts currently occur with</w:t>
      </w:r>
      <w:r w:rsidR="0032047B">
        <w:rPr>
          <w:rFonts w:cs="Times New Roman"/>
          <w:color w:val="00B050"/>
          <w:szCs w:val="24"/>
        </w:rPr>
        <w:t>in</w:t>
      </w:r>
      <w:r w:rsidR="00676F16" w:rsidRPr="00676F16">
        <w:rPr>
          <w:rFonts w:cs="Times New Roman"/>
          <w:color w:val="00B050"/>
          <w:szCs w:val="24"/>
        </w:rPr>
        <w:t xml:space="preserve"> our specific study areas.  </w:t>
      </w:r>
      <w:r w:rsidR="00D253C8">
        <w:rPr>
          <w:rFonts w:cs="Times New Roman"/>
          <w:color w:val="00B050"/>
          <w:szCs w:val="24"/>
        </w:rPr>
        <w:t xml:space="preserve">Moreover, the extensive amount of linear features in our study areas (Fig. </w:t>
      </w:r>
      <w:r w:rsidR="00DF750C">
        <w:rPr>
          <w:rFonts w:cs="Times New Roman"/>
          <w:color w:val="00B050"/>
          <w:szCs w:val="24"/>
        </w:rPr>
        <w:t>1, Table 1) create a</w:t>
      </w:r>
      <w:r w:rsidR="00D253C8">
        <w:rPr>
          <w:rFonts w:cs="Times New Roman"/>
          <w:color w:val="00B050"/>
          <w:szCs w:val="24"/>
        </w:rPr>
        <w:t xml:space="preserve"> highly disturbed landscape and an incipient increase over the natural threat </w:t>
      </w:r>
      <w:r w:rsidR="00D253C8">
        <w:rPr>
          <w:rFonts w:cs="Times New Roman"/>
          <w:color w:val="00B050"/>
          <w:szCs w:val="24"/>
        </w:rPr>
        <w:lastRenderedPageBreak/>
        <w:t xml:space="preserve">incidence.  </w:t>
      </w:r>
      <w:r w:rsidR="00DF750C">
        <w:rPr>
          <w:rFonts w:cs="Times New Roman"/>
          <w:color w:val="00B050"/>
          <w:szCs w:val="24"/>
        </w:rPr>
        <w:t xml:space="preserve">We estimated that doubled rates of access over linear features (minimum per </w:t>
      </w:r>
      <w:r w:rsidR="00DF750C" w:rsidRPr="00DF750C">
        <w:rPr>
          <w:rFonts w:cs="Times New Roman"/>
          <w:i/>
          <w:color w:val="00B050"/>
          <w:szCs w:val="24"/>
        </w:rPr>
        <w:t>Dickie et al</w:t>
      </w:r>
      <w:r w:rsidR="00DF750C">
        <w:rPr>
          <w:rFonts w:cs="Times New Roman"/>
          <w:color w:val="00B050"/>
          <w:szCs w:val="24"/>
        </w:rPr>
        <w:t>. 2017) would increase predation over natural levels by at least 50%, and therefore assigned a current</w:t>
      </w:r>
      <w:r w:rsidR="00676F16" w:rsidRPr="00676F16">
        <w:rPr>
          <w:rFonts w:cs="Times New Roman"/>
          <w:color w:val="00B050"/>
          <w:szCs w:val="24"/>
        </w:rPr>
        <w:t xml:space="preserve"> </w:t>
      </w:r>
      <w:r w:rsidR="0032047B">
        <w:rPr>
          <w:rFonts w:cs="Times New Roman"/>
          <w:color w:val="00B050"/>
          <w:szCs w:val="24"/>
        </w:rPr>
        <w:t xml:space="preserve">LOPA </w:t>
      </w:r>
      <w:r w:rsidR="00DF750C">
        <w:rPr>
          <w:rFonts w:cs="Times New Roman"/>
          <w:color w:val="00B050"/>
          <w:szCs w:val="24"/>
        </w:rPr>
        <w:t xml:space="preserve">failure </w:t>
      </w:r>
      <w:r w:rsidR="00676F16" w:rsidRPr="00676F16">
        <w:rPr>
          <w:rFonts w:cs="Times New Roman"/>
          <w:color w:val="00B050"/>
          <w:szCs w:val="24"/>
        </w:rPr>
        <w:t>proba</w:t>
      </w:r>
      <w:r w:rsidR="0032047B">
        <w:rPr>
          <w:rFonts w:cs="Times New Roman"/>
          <w:color w:val="00B050"/>
          <w:szCs w:val="24"/>
        </w:rPr>
        <w:t>bility</w:t>
      </w:r>
      <w:r w:rsidR="00FE0685">
        <w:rPr>
          <w:rFonts w:cs="Times New Roman"/>
          <w:color w:val="00B050"/>
          <w:szCs w:val="24"/>
        </w:rPr>
        <w:t xml:space="preserve"> </w:t>
      </w:r>
      <w:r w:rsidR="00DF750C">
        <w:rPr>
          <w:rFonts w:cs="Times New Roman"/>
          <w:color w:val="00B050"/>
          <w:szCs w:val="24"/>
        </w:rPr>
        <w:t>of</w:t>
      </w:r>
      <w:r w:rsidR="00676F16" w:rsidRPr="00676F16">
        <w:rPr>
          <w:rFonts w:cs="Times New Roman"/>
          <w:color w:val="00B050"/>
          <w:szCs w:val="24"/>
        </w:rPr>
        <w:t xml:space="preserve"> 1.</w:t>
      </w:r>
      <w:r w:rsidR="00D253C8">
        <w:rPr>
          <w:rFonts w:cs="Times New Roman"/>
          <w:color w:val="00B050"/>
          <w:szCs w:val="24"/>
        </w:rPr>
        <w:t>5</w:t>
      </w:r>
      <w:r w:rsidR="00DF750C">
        <w:rPr>
          <w:rFonts w:cs="Times New Roman"/>
          <w:color w:val="00B050"/>
          <w:szCs w:val="24"/>
        </w:rPr>
        <w:t xml:space="preserve"> for this barrier</w:t>
      </w:r>
      <w:r w:rsidR="00676F16" w:rsidRPr="00676F16">
        <w:rPr>
          <w:rFonts w:cs="Times New Roman"/>
          <w:color w:val="00B050"/>
          <w:szCs w:val="24"/>
        </w:rPr>
        <w:t>.  As efforts expand, this pro</w:t>
      </w:r>
      <w:r w:rsidR="00DF750C">
        <w:rPr>
          <w:rFonts w:cs="Times New Roman"/>
          <w:color w:val="00B050"/>
          <w:szCs w:val="24"/>
        </w:rPr>
        <w:t>bability will certainly change.</w:t>
      </w:r>
    </w:p>
    <w:p w14:paraId="52367C3C" w14:textId="108CA619" w:rsidR="00DF750C" w:rsidRPr="00DF750C" w:rsidRDefault="00DF750C" w:rsidP="00DF750C">
      <w:pPr>
        <w:pStyle w:val="Heading5"/>
        <w:rPr>
          <w:color w:val="00B050"/>
        </w:rPr>
      </w:pPr>
      <w:r w:rsidRPr="00DF750C">
        <w:rPr>
          <w:color w:val="00B050"/>
        </w:rPr>
        <w:t>Escalator</w:t>
      </w:r>
      <w:r>
        <w:rPr>
          <w:color w:val="00B050"/>
        </w:rPr>
        <w:t>: Ongoing creation of linear disturbances</w:t>
      </w:r>
    </w:p>
    <w:p w14:paraId="5EA638A3" w14:textId="2C5674EC" w:rsidR="00EF363F" w:rsidRPr="00EF363F" w:rsidRDefault="00EF363F" w:rsidP="00FB6776">
      <w:pPr>
        <w:rPr>
          <w:color w:val="00B050"/>
        </w:rPr>
      </w:pPr>
      <w:r w:rsidRPr="00EF363F">
        <w:rPr>
          <w:rFonts w:cs="Times New Roman"/>
          <w:color w:val="00B050"/>
          <w:szCs w:val="24"/>
        </w:rPr>
        <w:t xml:space="preserve">Because ongoing creation of linear disturbances could jeopardize any gains made through restoration, we have included this as a potential risk </w:t>
      </w:r>
      <w:r w:rsidR="005A32B3">
        <w:rPr>
          <w:rFonts w:cs="Times New Roman"/>
          <w:color w:val="00B050"/>
          <w:szCs w:val="24"/>
        </w:rPr>
        <w:t>escalator</w:t>
      </w:r>
      <w:r w:rsidRPr="00EF363F">
        <w:rPr>
          <w:rFonts w:cs="Times New Roman"/>
          <w:color w:val="00B050"/>
          <w:szCs w:val="24"/>
        </w:rPr>
        <w:t xml:space="preserve"> </w:t>
      </w:r>
      <w:r>
        <w:rPr>
          <w:rFonts w:cs="Times New Roman"/>
          <w:color w:val="00B050"/>
          <w:szCs w:val="24"/>
        </w:rPr>
        <w:t>for this barrier</w:t>
      </w:r>
      <w:r w:rsidRPr="00EF363F">
        <w:rPr>
          <w:rFonts w:cs="Times New Roman"/>
          <w:color w:val="00B050"/>
          <w:szCs w:val="24"/>
        </w:rPr>
        <w:t xml:space="preserve">.  </w:t>
      </w:r>
      <w:r>
        <w:rPr>
          <w:rFonts w:cs="Times New Roman"/>
          <w:color w:val="00B050"/>
          <w:szCs w:val="24"/>
        </w:rPr>
        <w:t>However, the occurrence of one partial Resource Review Area (</w:t>
      </w:r>
      <w:r w:rsidR="00DF750C">
        <w:rPr>
          <w:rFonts w:cs="Times New Roman"/>
          <w:color w:val="00B050"/>
          <w:szCs w:val="24"/>
        </w:rPr>
        <w:t xml:space="preserve">Cichowski </w:t>
      </w:r>
      <w:r w:rsidR="00DF750C" w:rsidRPr="00DF750C">
        <w:rPr>
          <w:rFonts w:cs="Times New Roman"/>
          <w:i/>
          <w:color w:val="00B050"/>
          <w:szCs w:val="24"/>
        </w:rPr>
        <w:t>et al</w:t>
      </w:r>
      <w:r w:rsidR="00DF750C">
        <w:rPr>
          <w:rFonts w:cs="Times New Roman"/>
          <w:color w:val="00B050"/>
          <w:szCs w:val="24"/>
        </w:rPr>
        <w:t>. 2012</w:t>
      </w:r>
      <w:r>
        <w:rPr>
          <w:rFonts w:cs="Times New Roman"/>
          <w:color w:val="00B050"/>
          <w:szCs w:val="24"/>
        </w:rPr>
        <w:t xml:space="preserve">) and several parks in our study areas demonstrates that it is possible to regulate this, hence it is shown as a potential barrier to this risk </w:t>
      </w:r>
      <w:r w:rsidR="005A32B3">
        <w:rPr>
          <w:rFonts w:cs="Times New Roman"/>
          <w:color w:val="00B050"/>
          <w:szCs w:val="24"/>
        </w:rPr>
        <w:t>escal</w:t>
      </w:r>
      <w:r w:rsidR="00DF750C">
        <w:rPr>
          <w:rFonts w:cs="Times New Roman"/>
          <w:color w:val="00B050"/>
          <w:szCs w:val="24"/>
        </w:rPr>
        <w:t>ator</w:t>
      </w:r>
      <w:r w:rsidRPr="00EF363F">
        <w:rPr>
          <w:rFonts w:cs="Times New Roman"/>
          <w:color w:val="00B050"/>
          <w:szCs w:val="24"/>
        </w:rPr>
        <w:t>.</w:t>
      </w:r>
    </w:p>
    <w:p w14:paraId="49FA64BD" w14:textId="384E059C" w:rsidR="004C73E1" w:rsidRPr="00463AB6" w:rsidRDefault="004C73E1" w:rsidP="004C73E1">
      <w:pPr>
        <w:pStyle w:val="Heading4"/>
        <w:rPr>
          <w:color w:val="00B050"/>
        </w:rPr>
      </w:pPr>
      <w:r w:rsidRPr="00463AB6">
        <w:rPr>
          <w:color w:val="00B050"/>
        </w:rPr>
        <w:t>Barrier: Wolf trapping and hunting</w:t>
      </w:r>
    </w:p>
    <w:p w14:paraId="12BF2F3C" w14:textId="008148EA" w:rsidR="00FB6776" w:rsidRDefault="0012372A" w:rsidP="00FB6776">
      <w:pPr>
        <w:rPr>
          <w:color w:val="00B050"/>
        </w:rPr>
      </w:pPr>
      <w:r w:rsidRPr="00DB575C">
        <w:rPr>
          <w:color w:val="00B050"/>
        </w:rPr>
        <w:t xml:space="preserve">Canada’s Woodland Caribou recovery strategy considers the management of predators to be a high priority in dealing with caribou mortality and population management (Environment Canada 2012).  </w:t>
      </w:r>
      <w:r w:rsidR="002D770F" w:rsidRPr="00DB575C">
        <w:rPr>
          <w:color w:val="00B050"/>
        </w:rPr>
        <w:t xml:space="preserve">Our framework considers hunting of predators by the general public to be an indirect type of intervention appropriate for threat prevention (but see also wolf culls as a mitigation factor in section 2.4.5.1). </w:t>
      </w:r>
      <w:r w:rsidR="00A20A15">
        <w:rPr>
          <w:color w:val="00B050"/>
        </w:rPr>
        <w:t xml:space="preserve">The resulting limits to predation are both functional and numeric.  </w:t>
      </w:r>
      <w:r w:rsidR="00B26BE9">
        <w:rPr>
          <w:color w:val="00B050"/>
        </w:rPr>
        <w:t>D</w:t>
      </w:r>
      <w:r w:rsidR="00B26BE9" w:rsidRPr="00B26BE9">
        <w:rPr>
          <w:color w:val="00B050"/>
        </w:rPr>
        <w:t>ecreased hunting and trapping press</w:t>
      </w:r>
      <w:r w:rsidR="00B26BE9">
        <w:rPr>
          <w:color w:val="00B050"/>
        </w:rPr>
        <w:t>ure for wolves has resulted in</w:t>
      </w:r>
      <w:r w:rsidR="00B26BE9" w:rsidRPr="00B26BE9">
        <w:rPr>
          <w:color w:val="00B050"/>
        </w:rPr>
        <w:t xml:space="preserve"> higher populations than those observed through most of the 20</w:t>
      </w:r>
      <w:r w:rsidR="00B26BE9" w:rsidRPr="00B26BE9">
        <w:rPr>
          <w:color w:val="00B050"/>
          <w:vertAlign w:val="superscript"/>
        </w:rPr>
        <w:t>th</w:t>
      </w:r>
      <w:r w:rsidR="00B26BE9">
        <w:rPr>
          <w:color w:val="00B050"/>
        </w:rPr>
        <w:t xml:space="preserve"> </w:t>
      </w:r>
      <w:r w:rsidR="00B26BE9" w:rsidRPr="00B26BE9">
        <w:rPr>
          <w:color w:val="00B050"/>
        </w:rPr>
        <w:t xml:space="preserve"> Century</w:t>
      </w:r>
      <w:r w:rsidR="00B26BE9">
        <w:rPr>
          <w:color w:val="00B050"/>
        </w:rPr>
        <w:t>,</w:t>
      </w:r>
      <w:r w:rsidR="00B26BE9" w:rsidRPr="00B26BE9">
        <w:rPr>
          <w:color w:val="00B050"/>
        </w:rPr>
        <w:t xml:space="preserve"> when fur prices were higher and wolf contro</w:t>
      </w:r>
      <w:r w:rsidR="003C70AB">
        <w:rPr>
          <w:color w:val="00B050"/>
        </w:rPr>
        <w:t>l was widespread and aggressive</w:t>
      </w:r>
      <w:r w:rsidR="00B26BE9" w:rsidRPr="00B26BE9">
        <w:rPr>
          <w:color w:val="00B050"/>
        </w:rPr>
        <w:t xml:space="preserve">. </w:t>
      </w:r>
      <w:r w:rsidR="002D770F" w:rsidRPr="00DB575C">
        <w:rPr>
          <w:color w:val="00B050"/>
        </w:rPr>
        <w:t>The Management Plan for the Grey Wolf (</w:t>
      </w:r>
      <w:r w:rsidR="002D770F" w:rsidRPr="00DB575C">
        <w:rPr>
          <w:i/>
          <w:color w:val="00B050"/>
        </w:rPr>
        <w:t>Canis lupus</w:t>
      </w:r>
      <w:r w:rsidR="002D770F" w:rsidRPr="00DB575C">
        <w:rPr>
          <w:color w:val="00B050"/>
        </w:rPr>
        <w:t>) in British Columbia  indicates that hunting removed wolves in the Peace Region of ca. 350 wolves for the year of the report, where the wolf population was estimated to range from 1,300 to 3,000</w:t>
      </w:r>
      <w:r w:rsidR="003C70AB">
        <w:rPr>
          <w:color w:val="00B050"/>
        </w:rPr>
        <w:t xml:space="preserve"> </w:t>
      </w:r>
      <w:r w:rsidR="003C70AB" w:rsidRPr="00DB575C">
        <w:rPr>
          <w:color w:val="00B050"/>
        </w:rPr>
        <w:t>(BCMFLNRO, 2014)</w:t>
      </w:r>
      <w:r w:rsidR="002D770F" w:rsidRPr="00DB575C">
        <w:rPr>
          <w:color w:val="00B050"/>
        </w:rPr>
        <w:t>.  A conservative (minimum) estimate of the wolf population would therefore provide an estimated removal rate of 27%.  Assuming that</w:t>
      </w:r>
      <w:r w:rsidR="00D25985" w:rsidRPr="00DB575C">
        <w:rPr>
          <w:color w:val="00B050"/>
        </w:rPr>
        <w:t xml:space="preserve"> ca.</w:t>
      </w:r>
      <w:r w:rsidR="002D770F" w:rsidRPr="00DB575C">
        <w:rPr>
          <w:color w:val="00B050"/>
        </w:rPr>
        <w:t xml:space="preserve"> 80% wolf eradication is needed for success</w:t>
      </w:r>
      <w:r w:rsidR="00D25985" w:rsidRPr="00DB575C">
        <w:rPr>
          <w:color w:val="00B050"/>
        </w:rPr>
        <w:t>ful suppression of the predation threat (</w:t>
      </w:r>
      <w:r w:rsidR="00C85769">
        <w:rPr>
          <w:color w:val="00B050"/>
        </w:rPr>
        <w:t>BCMFLNRO 2014</w:t>
      </w:r>
      <w:r w:rsidR="00617024">
        <w:rPr>
          <w:color w:val="00B050"/>
        </w:rPr>
        <w:t>),</w:t>
      </w:r>
      <w:r w:rsidR="00D25985" w:rsidRPr="00DB575C">
        <w:rPr>
          <w:color w:val="00B050"/>
        </w:rPr>
        <w:t xml:space="preserve"> a ca.</w:t>
      </w:r>
      <w:r w:rsidR="002D770F" w:rsidRPr="00DB575C">
        <w:rPr>
          <w:color w:val="00B050"/>
        </w:rPr>
        <w:t xml:space="preserve"> 34% effective</w:t>
      </w:r>
      <w:r w:rsidR="00617024">
        <w:rPr>
          <w:color w:val="00B050"/>
        </w:rPr>
        <w:t xml:space="preserve">ness is implied for this barrier.  We rounded this off to </w:t>
      </w:r>
      <w:r w:rsidR="00C85769">
        <w:rPr>
          <w:color w:val="00B050"/>
        </w:rPr>
        <w:t xml:space="preserve">a </w:t>
      </w:r>
      <w:r w:rsidR="00D25985" w:rsidRPr="00DB575C">
        <w:rPr>
          <w:color w:val="00B050"/>
        </w:rPr>
        <w:t>LOPA failure probability</w:t>
      </w:r>
      <w:r w:rsidR="00617024">
        <w:rPr>
          <w:color w:val="00B050"/>
        </w:rPr>
        <w:t xml:space="preserve"> of</w:t>
      </w:r>
      <w:r w:rsidR="00D25985" w:rsidRPr="00DB575C">
        <w:rPr>
          <w:color w:val="00B050"/>
        </w:rPr>
        <w:t xml:space="preserve"> 0.6</w:t>
      </w:r>
      <w:r w:rsidR="00601D16">
        <w:rPr>
          <w:color w:val="00B050"/>
        </w:rPr>
        <w:t>.</w:t>
      </w:r>
    </w:p>
    <w:p w14:paraId="3A0981D0" w14:textId="640EA5FD" w:rsidR="002426EF" w:rsidRPr="002426EF" w:rsidRDefault="009A7A17" w:rsidP="002426EF">
      <w:pPr>
        <w:pStyle w:val="Heading5"/>
        <w:rPr>
          <w:color w:val="00B050"/>
        </w:rPr>
      </w:pPr>
      <w:r w:rsidRPr="002426EF">
        <w:rPr>
          <w:color w:val="00B050"/>
        </w:rPr>
        <w:t xml:space="preserve">Escalator: </w:t>
      </w:r>
      <w:r w:rsidR="002426EF" w:rsidRPr="002426EF">
        <w:rPr>
          <w:color w:val="00B050"/>
        </w:rPr>
        <w:t>Social acceptance</w:t>
      </w:r>
    </w:p>
    <w:p w14:paraId="3B898955" w14:textId="5F14F4A7" w:rsidR="00EF363F" w:rsidRPr="00DB575C" w:rsidRDefault="00EF363F" w:rsidP="00FB6776">
      <w:pPr>
        <w:rPr>
          <w:color w:val="00B050"/>
        </w:rPr>
      </w:pPr>
      <w:r>
        <w:rPr>
          <w:color w:val="00B050"/>
        </w:rPr>
        <w:t xml:space="preserve">From a sociological perspective, wolf hunting can be controversial (BCMFLNRO 2014).  We therefore include lack of social acceptance as a potential </w:t>
      </w:r>
      <w:r w:rsidR="005A32B3">
        <w:rPr>
          <w:color w:val="00B050"/>
        </w:rPr>
        <w:t>escalation factor</w:t>
      </w:r>
      <w:r w:rsidR="00F35CBC">
        <w:rPr>
          <w:color w:val="00B050"/>
        </w:rPr>
        <w:t xml:space="preserve"> for this barrier, wherein perceptions of successful caribou conservation might </w:t>
      </w:r>
      <w:r w:rsidR="004C0736">
        <w:rPr>
          <w:color w:val="00B050"/>
        </w:rPr>
        <w:t>be co</w:t>
      </w:r>
      <w:r w:rsidR="002426EF">
        <w:rPr>
          <w:color w:val="00B050"/>
        </w:rPr>
        <w:t>u</w:t>
      </w:r>
      <w:r w:rsidR="004C0736">
        <w:rPr>
          <w:color w:val="00B050"/>
        </w:rPr>
        <w:t>ntered</w:t>
      </w:r>
      <w:r w:rsidR="00F35CBC">
        <w:rPr>
          <w:color w:val="00B050"/>
        </w:rPr>
        <w:t>.  In the absence of data for this factor, we have not included its impact in the LOPA calculations.</w:t>
      </w:r>
    </w:p>
    <w:p w14:paraId="43F5DE15" w14:textId="0BA29EBC" w:rsidR="004C73E1" w:rsidRPr="00463AB6" w:rsidRDefault="004C73E1" w:rsidP="004C73E1">
      <w:pPr>
        <w:pStyle w:val="Heading4"/>
        <w:rPr>
          <w:color w:val="00B050"/>
        </w:rPr>
      </w:pPr>
      <w:r w:rsidRPr="00463AB6">
        <w:rPr>
          <w:color w:val="00B050"/>
        </w:rPr>
        <w:t xml:space="preserve">Barrier: Management of early seral stage </w:t>
      </w:r>
      <w:r w:rsidR="00DB575C" w:rsidRPr="00463AB6">
        <w:rPr>
          <w:color w:val="00B050"/>
        </w:rPr>
        <w:t xml:space="preserve">forests </w:t>
      </w:r>
      <w:r w:rsidRPr="00463AB6">
        <w:rPr>
          <w:color w:val="00B050"/>
        </w:rPr>
        <w:t>for cover to reduce access</w:t>
      </w:r>
    </w:p>
    <w:p w14:paraId="36EABD04" w14:textId="2F2F0AB6" w:rsidR="00071209" w:rsidRPr="000F061D" w:rsidRDefault="006A24E4" w:rsidP="00FB6776">
      <w:pPr>
        <w:rPr>
          <w:rFonts w:cs="Times New Roman"/>
          <w:color w:val="00B050"/>
          <w:szCs w:val="24"/>
        </w:rPr>
      </w:pPr>
      <w:r w:rsidRPr="00DB575C">
        <w:rPr>
          <w:rFonts w:cs="Times New Roman"/>
          <w:iCs/>
          <w:color w:val="00B050"/>
          <w:szCs w:val="24"/>
        </w:rPr>
        <w:t>Habitat disturbances can exacerbate predation levels</w:t>
      </w:r>
      <w:r w:rsidRPr="00DB575C">
        <w:rPr>
          <w:rFonts w:cs="Times New Roman"/>
          <w:color w:val="00B050"/>
          <w:szCs w:val="24"/>
        </w:rPr>
        <w:t xml:space="preserve"> when forest clearings facilitate predator mobility and access to prey.  </w:t>
      </w:r>
      <w:r w:rsidR="000F061D">
        <w:rPr>
          <w:rFonts w:cs="Times New Roman"/>
          <w:color w:val="00B050"/>
          <w:szCs w:val="24"/>
        </w:rPr>
        <w:t xml:space="preserve">Fire, for example, is a major natural disturbance promoting early seral stages.  </w:t>
      </w:r>
      <w:r w:rsidR="000F061D" w:rsidRPr="00363905">
        <w:rPr>
          <w:rFonts w:cs="Times New Roman"/>
          <w:color w:val="00B050"/>
          <w:szCs w:val="24"/>
        </w:rPr>
        <w:t>In nearby Alberta</w:t>
      </w:r>
      <w:r w:rsidR="000F061D">
        <w:rPr>
          <w:rFonts w:cs="Times New Roman"/>
          <w:szCs w:val="24"/>
        </w:rPr>
        <w:t>, the</w:t>
      </w:r>
      <w:r w:rsidR="000F061D" w:rsidRPr="00306458">
        <w:rPr>
          <w:rFonts w:cs="Times New Roman"/>
          <w:szCs w:val="24"/>
        </w:rPr>
        <w:t xml:space="preserve"> landscape affected by wildfire in the past fifty years, combined with the anthropogenic footprint, </w:t>
      </w:r>
      <w:r w:rsidR="000F061D" w:rsidRPr="00363905">
        <w:rPr>
          <w:rFonts w:cs="Times New Roman"/>
          <w:color w:val="00B050"/>
          <w:szCs w:val="24"/>
        </w:rPr>
        <w:t xml:space="preserve">reportedly </w:t>
      </w:r>
      <w:r w:rsidR="000F061D" w:rsidRPr="00306458">
        <w:rPr>
          <w:rFonts w:cs="Times New Roman"/>
          <w:szCs w:val="24"/>
        </w:rPr>
        <w:t xml:space="preserve">accounts for 96% of variability in λ in caribou populations in one model (Sorensen </w:t>
      </w:r>
      <w:r w:rsidR="000F061D" w:rsidRPr="00306458">
        <w:rPr>
          <w:rFonts w:cs="Times New Roman"/>
          <w:i/>
          <w:szCs w:val="24"/>
        </w:rPr>
        <w:t>et al.</w:t>
      </w:r>
      <w:r w:rsidR="000F061D" w:rsidRPr="00306458">
        <w:rPr>
          <w:rFonts w:cs="Times New Roman"/>
          <w:szCs w:val="24"/>
        </w:rPr>
        <w:t xml:space="preserve"> 2008).</w:t>
      </w:r>
      <w:r w:rsidR="000F061D">
        <w:rPr>
          <w:rFonts w:cs="Times New Roman"/>
          <w:szCs w:val="24"/>
        </w:rPr>
        <w:t xml:space="preserve">  </w:t>
      </w:r>
      <w:r w:rsidR="00811D36">
        <w:rPr>
          <w:rFonts w:cs="Times New Roman"/>
          <w:color w:val="00B050"/>
          <w:szCs w:val="24"/>
        </w:rPr>
        <w:t>Earlier</w:t>
      </w:r>
      <w:r w:rsidR="00811D36" w:rsidRPr="00811D36">
        <w:rPr>
          <w:rFonts w:cs="Times New Roman"/>
          <w:color w:val="00B050"/>
          <w:szCs w:val="24"/>
        </w:rPr>
        <w:t xml:space="preserve"> seral stages </w:t>
      </w:r>
      <w:r w:rsidR="000F061D">
        <w:rPr>
          <w:rFonts w:cs="Times New Roman"/>
          <w:color w:val="00B050"/>
          <w:szCs w:val="24"/>
        </w:rPr>
        <w:t>can</w:t>
      </w:r>
      <w:r w:rsidR="00811D36" w:rsidRPr="00811D36">
        <w:rPr>
          <w:rFonts w:cs="Times New Roman"/>
          <w:color w:val="00B050"/>
          <w:szCs w:val="24"/>
        </w:rPr>
        <w:t xml:space="preserve"> favor moose and deer populations</w:t>
      </w:r>
      <w:r w:rsidR="00811D36">
        <w:rPr>
          <w:rFonts w:cs="Times New Roman"/>
          <w:color w:val="00B050"/>
          <w:szCs w:val="24"/>
        </w:rPr>
        <w:t xml:space="preserve"> that help to support predator populations</w:t>
      </w:r>
      <w:r w:rsidR="00811D36" w:rsidRPr="00811D36">
        <w:rPr>
          <w:rFonts w:cs="Times New Roman"/>
          <w:color w:val="00B050"/>
          <w:szCs w:val="24"/>
        </w:rPr>
        <w:t xml:space="preserve"> (Fisher and Wilkinson 2005). </w:t>
      </w:r>
      <w:r w:rsidR="007C2079" w:rsidRPr="00DB575C">
        <w:rPr>
          <w:rFonts w:cs="Times New Roman"/>
          <w:color w:val="00B050"/>
          <w:szCs w:val="24"/>
        </w:rPr>
        <w:t>Canada’s Woodland Caribou recovery strategy considers the need fo</w:t>
      </w:r>
      <w:r w:rsidR="00CA4C96" w:rsidRPr="00DB575C">
        <w:rPr>
          <w:rFonts w:cs="Times New Roman"/>
          <w:color w:val="00B050"/>
          <w:szCs w:val="24"/>
        </w:rPr>
        <w:t xml:space="preserve">r habitat management, including, for example, habitat </w:t>
      </w:r>
      <w:r w:rsidR="007C2079" w:rsidRPr="00DB575C">
        <w:rPr>
          <w:rFonts w:cs="Times New Roman"/>
          <w:color w:val="00B050"/>
          <w:szCs w:val="24"/>
        </w:rPr>
        <w:t>protection</w:t>
      </w:r>
      <w:r w:rsidR="00CA4C96" w:rsidRPr="00DB575C">
        <w:rPr>
          <w:rFonts w:cs="Times New Roman"/>
          <w:color w:val="00B050"/>
          <w:szCs w:val="24"/>
        </w:rPr>
        <w:t>, forest fire management,</w:t>
      </w:r>
      <w:r w:rsidR="007C2079" w:rsidRPr="00DB575C">
        <w:rPr>
          <w:rFonts w:cs="Times New Roman"/>
          <w:color w:val="00B050"/>
          <w:szCs w:val="24"/>
        </w:rPr>
        <w:t xml:space="preserve"> </w:t>
      </w:r>
      <w:r w:rsidR="00071209" w:rsidRPr="00DB575C">
        <w:rPr>
          <w:rFonts w:cs="Times New Roman"/>
          <w:color w:val="00B050"/>
          <w:szCs w:val="24"/>
        </w:rPr>
        <w:t xml:space="preserve">and recovery </w:t>
      </w:r>
      <w:r w:rsidR="007C2079" w:rsidRPr="00DB575C">
        <w:rPr>
          <w:rFonts w:cs="Times New Roman"/>
          <w:color w:val="00B050"/>
          <w:szCs w:val="24"/>
        </w:rPr>
        <w:t>of key areas</w:t>
      </w:r>
      <w:r w:rsidR="00071209" w:rsidRPr="00DB575C">
        <w:rPr>
          <w:rFonts w:cs="Times New Roman"/>
          <w:color w:val="00B050"/>
          <w:szCs w:val="24"/>
        </w:rPr>
        <w:t xml:space="preserve"> altered by human activities and natural processes, to be a strategic direction for recovery (Environment Canada 2012); we therefore include conservation of covering habitat as a key barrier to predation</w:t>
      </w:r>
      <w:r w:rsidR="00A20A15">
        <w:rPr>
          <w:rFonts w:cs="Times New Roman"/>
          <w:color w:val="00B050"/>
          <w:szCs w:val="24"/>
        </w:rPr>
        <w:t>, potentially limiting predator capacity for functional response to disturbances</w:t>
      </w:r>
      <w:r w:rsidR="00071209" w:rsidRPr="00DB575C">
        <w:rPr>
          <w:rFonts w:cs="Times New Roman"/>
          <w:color w:val="00B050"/>
          <w:szCs w:val="24"/>
        </w:rPr>
        <w:t>.  Examining data relating to disturbance in our study areas (</w:t>
      </w:r>
      <w:r w:rsidR="002426EF">
        <w:rPr>
          <w:rFonts w:cs="Times New Roman"/>
          <w:color w:val="00B050"/>
          <w:szCs w:val="24"/>
        </w:rPr>
        <w:t>Table 1</w:t>
      </w:r>
      <w:r w:rsidR="000F061D">
        <w:rPr>
          <w:rFonts w:cs="Times New Roman"/>
          <w:color w:val="00B050"/>
          <w:szCs w:val="24"/>
        </w:rPr>
        <w:t xml:space="preserve">), minor to trace amounts of deforestation, fire disturbance, and timber harvest continue to add to the major </w:t>
      </w:r>
      <w:r w:rsidR="000F061D">
        <w:rPr>
          <w:rFonts w:cs="Times New Roman"/>
          <w:color w:val="00B050"/>
          <w:szCs w:val="24"/>
        </w:rPr>
        <w:lastRenderedPageBreak/>
        <w:t>amount of disturbed habitat outlined in Section 1.5.1.1</w:t>
      </w:r>
      <w:r w:rsidR="00073E45" w:rsidRPr="000F061D">
        <w:rPr>
          <w:rFonts w:cs="Times New Roman"/>
          <w:color w:val="00B050"/>
          <w:szCs w:val="24"/>
        </w:rPr>
        <w:t>.</w:t>
      </w:r>
      <w:r w:rsidR="000F061D" w:rsidRPr="000F061D">
        <w:rPr>
          <w:rFonts w:cs="Times New Roman"/>
          <w:color w:val="00B050"/>
          <w:szCs w:val="24"/>
        </w:rPr>
        <w:t xml:space="preserve">  </w:t>
      </w:r>
      <w:r w:rsidR="000F061D">
        <w:rPr>
          <w:rFonts w:cs="Times New Roman"/>
          <w:color w:val="00B050"/>
          <w:szCs w:val="24"/>
        </w:rPr>
        <w:t xml:space="preserve">These amounts correspond to a relatively limited time window, however.  </w:t>
      </w:r>
      <w:r w:rsidR="00D3609B">
        <w:rPr>
          <w:rFonts w:cs="Times New Roman"/>
          <w:color w:val="00B050"/>
          <w:szCs w:val="24"/>
        </w:rPr>
        <w:t>Considering the scope of disturbance and ongoing accumulation, w</w:t>
      </w:r>
      <w:r w:rsidR="000F061D" w:rsidRPr="000F061D">
        <w:rPr>
          <w:rFonts w:cs="Times New Roman"/>
          <w:color w:val="00B050"/>
          <w:szCs w:val="24"/>
        </w:rPr>
        <w:t xml:space="preserve">e estimated the </w:t>
      </w:r>
      <w:r w:rsidR="00D3609B">
        <w:rPr>
          <w:rFonts w:cs="Times New Roman"/>
          <w:color w:val="00B050"/>
          <w:szCs w:val="24"/>
        </w:rPr>
        <w:t xml:space="preserve">overall </w:t>
      </w:r>
      <w:r w:rsidR="000F061D" w:rsidRPr="000F061D">
        <w:rPr>
          <w:rFonts w:cs="Times New Roman"/>
          <w:color w:val="00B050"/>
          <w:szCs w:val="24"/>
        </w:rPr>
        <w:t>LOPA probability to be 1.1 for this barrier (</w:t>
      </w:r>
      <w:r w:rsidR="00D3609B">
        <w:rPr>
          <w:rFonts w:cs="Times New Roman"/>
          <w:color w:val="00B050"/>
          <w:szCs w:val="24"/>
        </w:rPr>
        <w:t>slightly worse than neutral</w:t>
      </w:r>
      <w:r w:rsidR="000F061D" w:rsidRPr="000F061D">
        <w:rPr>
          <w:rFonts w:cs="Times New Roman"/>
          <w:color w:val="00B050"/>
          <w:szCs w:val="24"/>
        </w:rPr>
        <w:t>).</w:t>
      </w:r>
    </w:p>
    <w:p w14:paraId="419EC281" w14:textId="6DB3EB0A" w:rsidR="000F061D" w:rsidRPr="00DB575C" w:rsidRDefault="000F061D" w:rsidP="000F061D">
      <w:pPr>
        <w:rPr>
          <w:rFonts w:cs="Times New Roman"/>
          <w:color w:val="00B050"/>
          <w:szCs w:val="24"/>
        </w:rPr>
      </w:pPr>
    </w:p>
    <w:p w14:paraId="0D3B6FF0" w14:textId="542B848B" w:rsidR="00073E45" w:rsidRPr="00DB575C" w:rsidRDefault="00073E45" w:rsidP="00FB6776">
      <w:pPr>
        <w:rPr>
          <w:rFonts w:cs="Times New Roman"/>
          <w:color w:val="00B050"/>
          <w:szCs w:val="24"/>
        </w:rPr>
      </w:pPr>
    </w:p>
    <w:p w14:paraId="22314C5E" w14:textId="542C1EC8" w:rsidR="00D3609B" w:rsidRPr="00D3609B" w:rsidRDefault="004C16E1" w:rsidP="00D3609B">
      <w:pPr>
        <w:pStyle w:val="Heading5"/>
        <w:rPr>
          <w:color w:val="00B050"/>
        </w:rPr>
      </w:pPr>
      <w:r w:rsidRPr="00D3609B">
        <w:rPr>
          <w:color w:val="00B050"/>
        </w:rPr>
        <w:t>Escalator:</w:t>
      </w:r>
      <w:r w:rsidR="00D3609B" w:rsidRPr="00D3609B">
        <w:rPr>
          <w:color w:val="00B050"/>
        </w:rPr>
        <w:t xml:space="preserve"> Ongoing disturbances forming early seral stages</w:t>
      </w:r>
    </w:p>
    <w:p w14:paraId="397C30B6" w14:textId="1D82370F" w:rsidR="00DB575C" w:rsidRDefault="00F35CBC" w:rsidP="00FB6776">
      <w:pPr>
        <w:rPr>
          <w:rFonts w:cs="Times New Roman"/>
          <w:color w:val="00B050"/>
          <w:szCs w:val="24"/>
        </w:rPr>
      </w:pPr>
      <w:r w:rsidRPr="00EF363F">
        <w:rPr>
          <w:rFonts w:cs="Times New Roman"/>
          <w:color w:val="00B050"/>
          <w:szCs w:val="24"/>
        </w:rPr>
        <w:t xml:space="preserve">Because ongoing </w:t>
      </w:r>
      <w:r>
        <w:rPr>
          <w:rFonts w:cs="Times New Roman"/>
          <w:color w:val="00B050"/>
          <w:szCs w:val="24"/>
        </w:rPr>
        <w:t xml:space="preserve">disturbance rates </w:t>
      </w:r>
      <w:r w:rsidR="00D3609B">
        <w:rPr>
          <w:rFonts w:cs="Times New Roman"/>
          <w:color w:val="00B050"/>
          <w:szCs w:val="24"/>
        </w:rPr>
        <w:t xml:space="preserve">(Table 1) </w:t>
      </w:r>
      <w:r>
        <w:rPr>
          <w:rFonts w:cs="Times New Roman"/>
          <w:color w:val="00B050"/>
          <w:szCs w:val="24"/>
        </w:rPr>
        <w:t xml:space="preserve">could </w:t>
      </w:r>
      <w:r w:rsidR="00D3609B">
        <w:rPr>
          <w:rFonts w:cs="Times New Roman"/>
          <w:color w:val="00B050"/>
          <w:szCs w:val="24"/>
        </w:rPr>
        <w:t xml:space="preserve">continue to </w:t>
      </w:r>
      <w:r>
        <w:rPr>
          <w:rFonts w:cs="Times New Roman"/>
          <w:color w:val="00B050"/>
          <w:szCs w:val="24"/>
        </w:rPr>
        <w:t>exceed recovery rates</w:t>
      </w:r>
      <w:r w:rsidRPr="00EF363F">
        <w:rPr>
          <w:rFonts w:cs="Times New Roman"/>
          <w:color w:val="00B050"/>
          <w:szCs w:val="24"/>
        </w:rPr>
        <w:t xml:space="preserve">, we have included this as a potential </w:t>
      </w:r>
      <w:r w:rsidR="005A32B3">
        <w:rPr>
          <w:rFonts w:cs="Times New Roman"/>
          <w:color w:val="00B050"/>
          <w:szCs w:val="24"/>
        </w:rPr>
        <w:t>escalator of risk</w:t>
      </w:r>
      <w:r w:rsidRPr="00EF363F">
        <w:rPr>
          <w:rFonts w:cs="Times New Roman"/>
          <w:color w:val="00B050"/>
          <w:szCs w:val="24"/>
        </w:rPr>
        <w:t xml:space="preserve"> </w:t>
      </w:r>
      <w:r>
        <w:rPr>
          <w:rFonts w:cs="Times New Roman"/>
          <w:color w:val="00B050"/>
          <w:szCs w:val="24"/>
        </w:rPr>
        <w:t>for this barrier</w:t>
      </w:r>
      <w:r w:rsidR="00D3609B">
        <w:rPr>
          <w:rFonts w:cs="Times New Roman"/>
          <w:color w:val="00B050"/>
          <w:szCs w:val="24"/>
        </w:rPr>
        <w:t>.</w:t>
      </w:r>
    </w:p>
    <w:p w14:paraId="159A98ED" w14:textId="4AEA74DF" w:rsidR="00D3609B" w:rsidRPr="00D3609B" w:rsidRDefault="004C16E1" w:rsidP="00D3609B">
      <w:pPr>
        <w:pStyle w:val="Heading5"/>
        <w:rPr>
          <w:color w:val="00B050"/>
        </w:rPr>
      </w:pPr>
      <w:r w:rsidRPr="00D3609B">
        <w:rPr>
          <w:color w:val="00B050"/>
        </w:rPr>
        <w:t xml:space="preserve">Escalator: </w:t>
      </w:r>
      <w:r w:rsidR="00D3609B" w:rsidRPr="00D3609B">
        <w:rPr>
          <w:color w:val="00B050"/>
        </w:rPr>
        <w:t>Climate Change</w:t>
      </w:r>
    </w:p>
    <w:p w14:paraId="029896E0" w14:textId="612BCC94" w:rsidR="00FB6776" w:rsidRPr="00073E45" w:rsidRDefault="00F35CBC" w:rsidP="00FB6776">
      <w:pPr>
        <w:rPr>
          <w:rFonts w:cs="Times New Roman"/>
          <w:szCs w:val="24"/>
        </w:rPr>
      </w:pPr>
      <w:r>
        <w:rPr>
          <w:rFonts w:cs="Times New Roman"/>
          <w:color w:val="00B050"/>
          <w:szCs w:val="24"/>
        </w:rPr>
        <w:t>Climate change is consider</w:t>
      </w:r>
      <w:r w:rsidR="00C66848">
        <w:rPr>
          <w:rFonts w:cs="Times New Roman"/>
          <w:color w:val="00B050"/>
          <w:szCs w:val="24"/>
        </w:rPr>
        <w:t>ed</w:t>
      </w:r>
      <w:r>
        <w:rPr>
          <w:rFonts w:cs="Times New Roman"/>
          <w:color w:val="00B050"/>
          <w:szCs w:val="24"/>
        </w:rPr>
        <w:t xml:space="preserve"> a threat of moderate concern in Canada’s Woodland Caribou recovery strategy (Environment Canada, 2012). In the context of our framework, we show it as</w:t>
      </w:r>
      <w:r w:rsidR="00DB575C" w:rsidRPr="00DB575C">
        <w:rPr>
          <w:rFonts w:cs="Times New Roman"/>
          <w:color w:val="00B050"/>
          <w:szCs w:val="24"/>
        </w:rPr>
        <w:t xml:space="preserve"> a second </w:t>
      </w:r>
      <w:r w:rsidR="00D3609B">
        <w:rPr>
          <w:rFonts w:cs="Times New Roman"/>
          <w:color w:val="00B050"/>
          <w:szCs w:val="24"/>
        </w:rPr>
        <w:t xml:space="preserve">potential </w:t>
      </w:r>
      <w:r w:rsidR="00DB575C" w:rsidRPr="00DB575C">
        <w:rPr>
          <w:rFonts w:cs="Times New Roman"/>
          <w:color w:val="00B050"/>
          <w:szCs w:val="24"/>
        </w:rPr>
        <w:t xml:space="preserve">risk </w:t>
      </w:r>
      <w:r w:rsidR="005A32B3">
        <w:rPr>
          <w:rFonts w:cs="Times New Roman"/>
          <w:color w:val="00B050"/>
          <w:szCs w:val="24"/>
        </w:rPr>
        <w:t>escalat</w:t>
      </w:r>
      <w:r w:rsidR="00DB575C" w:rsidRPr="00DB575C">
        <w:rPr>
          <w:rFonts w:cs="Times New Roman"/>
          <w:color w:val="00B050"/>
          <w:szCs w:val="24"/>
        </w:rPr>
        <w:t>or</w:t>
      </w:r>
      <w:r w:rsidR="00DB575C">
        <w:rPr>
          <w:rFonts w:cs="Times New Roman"/>
          <w:color w:val="00B050"/>
          <w:szCs w:val="24"/>
        </w:rPr>
        <w:t xml:space="preserve"> for this barrier</w:t>
      </w:r>
      <w:r>
        <w:rPr>
          <w:rFonts w:cs="Times New Roman"/>
          <w:color w:val="00B050"/>
          <w:szCs w:val="24"/>
        </w:rPr>
        <w:t xml:space="preserve"> to predation</w:t>
      </w:r>
      <w:r w:rsidR="00DB575C">
        <w:rPr>
          <w:rFonts w:cs="Times New Roman"/>
          <w:color w:val="00B050"/>
          <w:szCs w:val="24"/>
        </w:rPr>
        <w:t xml:space="preserve">. </w:t>
      </w:r>
      <w:r w:rsidR="00DB575C" w:rsidRPr="00DB575C">
        <w:rPr>
          <w:rFonts w:cs="Times New Roman"/>
          <w:color w:val="00B050"/>
          <w:szCs w:val="24"/>
        </w:rPr>
        <w:t xml:space="preserve"> </w:t>
      </w:r>
      <w:r w:rsidR="00DB575C" w:rsidRPr="00DB575C">
        <w:rPr>
          <w:rFonts w:cs="Times New Roman"/>
          <w:szCs w:val="24"/>
        </w:rPr>
        <w:t xml:space="preserve">As climate change proceeds, increased fire frequency is expected to reduce the proportion of old growth forest (Price </w:t>
      </w:r>
      <w:r w:rsidR="00DB575C" w:rsidRPr="00DB575C">
        <w:rPr>
          <w:rFonts w:cs="Times New Roman"/>
          <w:i/>
          <w:szCs w:val="24"/>
        </w:rPr>
        <w:t>et al.</w:t>
      </w:r>
      <w:r w:rsidR="00DB575C" w:rsidRPr="00DB575C">
        <w:rPr>
          <w:rFonts w:cs="Times New Roman"/>
          <w:szCs w:val="24"/>
        </w:rPr>
        <w:t xml:space="preserve"> 2013), and therefore availability of forest cover.  </w:t>
      </w:r>
      <w:r w:rsidR="00DB575C">
        <w:rPr>
          <w:rFonts w:cs="Times New Roman"/>
          <w:color w:val="00B050"/>
          <w:szCs w:val="24"/>
        </w:rPr>
        <w:t>It is expected</w:t>
      </w:r>
      <w:r w:rsidR="00073E45" w:rsidRPr="00DB575C">
        <w:rPr>
          <w:rFonts w:cs="Times New Roman"/>
          <w:color w:val="00B050"/>
          <w:szCs w:val="24"/>
        </w:rPr>
        <w:t xml:space="preserve"> to </w:t>
      </w:r>
      <w:r w:rsidR="007C2079" w:rsidRPr="00DB575C">
        <w:rPr>
          <w:rFonts w:cs="Times New Roman"/>
          <w:color w:val="00B050"/>
          <w:szCs w:val="24"/>
        </w:rPr>
        <w:t xml:space="preserve">exacerbate drought conditions, causing an increase in </w:t>
      </w:r>
      <w:r w:rsidR="00DB575C">
        <w:rPr>
          <w:rFonts w:cs="Times New Roman"/>
          <w:color w:val="00B050"/>
          <w:szCs w:val="24"/>
        </w:rPr>
        <w:t>fire incidence and area burned that may nearly double in</w:t>
      </w:r>
      <w:r w:rsidR="007C2079" w:rsidRPr="00DB575C">
        <w:rPr>
          <w:rFonts w:cs="Times New Roman"/>
          <w:color w:val="00B050"/>
          <w:szCs w:val="24"/>
        </w:rPr>
        <w:t xml:space="preserve"> </w:t>
      </w:r>
      <w:r w:rsidR="00073E45" w:rsidRPr="00DB575C">
        <w:rPr>
          <w:rFonts w:cs="Times New Roman"/>
          <w:color w:val="00B050"/>
          <w:szCs w:val="24"/>
        </w:rPr>
        <w:t xml:space="preserve">nearby </w:t>
      </w:r>
      <w:r w:rsidR="007C2079" w:rsidRPr="00DB575C">
        <w:rPr>
          <w:rFonts w:cs="Times New Roman"/>
          <w:color w:val="00B050"/>
          <w:szCs w:val="24"/>
        </w:rPr>
        <w:t xml:space="preserve">Central Yukon by </w:t>
      </w:r>
      <w:r w:rsidR="00DB575C">
        <w:rPr>
          <w:rFonts w:cs="Times New Roman"/>
          <w:color w:val="00B050"/>
          <w:szCs w:val="24"/>
        </w:rPr>
        <w:t>2069</w:t>
      </w:r>
      <w:r w:rsidR="007C2079" w:rsidRPr="00DB575C">
        <w:rPr>
          <w:rFonts w:cs="Times New Roman"/>
          <w:color w:val="00B050"/>
          <w:szCs w:val="24"/>
        </w:rPr>
        <w:t xml:space="preserve"> (McCoy and Burn, 2010</w:t>
      </w:r>
      <w:r w:rsidR="00D3609B">
        <w:rPr>
          <w:rFonts w:cs="Times New Roman"/>
          <w:color w:val="00B050"/>
          <w:szCs w:val="24"/>
        </w:rPr>
        <w:t>)</w:t>
      </w:r>
      <w:r w:rsidR="006A24E4" w:rsidRPr="00DB575C">
        <w:rPr>
          <w:rFonts w:cs="Times New Roman"/>
          <w:color w:val="00B050"/>
          <w:szCs w:val="24"/>
        </w:rPr>
        <w:t>.</w:t>
      </w:r>
    </w:p>
    <w:p w14:paraId="76E67459" w14:textId="6251ABB4" w:rsidR="004C73E1" w:rsidRPr="00463AB6" w:rsidRDefault="004C73E1" w:rsidP="004C73E1">
      <w:pPr>
        <w:pStyle w:val="Heading4"/>
        <w:rPr>
          <w:color w:val="00B050"/>
        </w:rPr>
      </w:pPr>
      <w:r w:rsidRPr="00463AB6">
        <w:rPr>
          <w:color w:val="00B050"/>
        </w:rPr>
        <w:t>Barrier: Caribou hunting moratorium</w:t>
      </w:r>
    </w:p>
    <w:p w14:paraId="5ACBBCDA" w14:textId="1C2CB6A5" w:rsidR="00FB6776" w:rsidRPr="009E52A3" w:rsidRDefault="00B26BE9" w:rsidP="0022381B">
      <w:pPr>
        <w:rPr>
          <w:rFonts w:cs="Times New Roman"/>
          <w:color w:val="00B050"/>
          <w:szCs w:val="24"/>
        </w:rPr>
      </w:pPr>
      <w:r w:rsidRPr="0022381B">
        <w:rPr>
          <w:rFonts w:cs="Times New Roman"/>
          <w:color w:val="00B050"/>
          <w:szCs w:val="24"/>
        </w:rPr>
        <w:t>Management of p</w:t>
      </w:r>
      <w:r w:rsidR="00AA50B0" w:rsidRPr="0022381B">
        <w:rPr>
          <w:rFonts w:cs="Times New Roman"/>
          <w:color w:val="00B050"/>
          <w:szCs w:val="24"/>
        </w:rPr>
        <w:t xml:space="preserve">redation by humans (hunting) is </w:t>
      </w:r>
      <w:r w:rsidRPr="0022381B">
        <w:rPr>
          <w:rFonts w:cs="Times New Roman"/>
          <w:color w:val="00B050"/>
          <w:szCs w:val="24"/>
        </w:rPr>
        <w:t>considered a moderate priority in Canada’s Woodland Caribou recovery strategy (Environment Canada, 2012)</w:t>
      </w:r>
      <w:r w:rsidR="00AA50B0" w:rsidRPr="0022381B">
        <w:rPr>
          <w:rFonts w:cs="Times New Roman"/>
          <w:color w:val="00B050"/>
          <w:szCs w:val="24"/>
        </w:rPr>
        <w:t>.</w:t>
      </w:r>
      <w:r w:rsidRPr="0022381B">
        <w:rPr>
          <w:rFonts w:cs="Times New Roman"/>
          <w:color w:val="00B050"/>
          <w:szCs w:val="24"/>
        </w:rPr>
        <w:t xml:space="preserve"> In this context, </w:t>
      </w:r>
      <w:r w:rsidR="00AA50B0" w:rsidRPr="0022381B">
        <w:rPr>
          <w:rFonts w:cs="Times New Roman"/>
          <w:color w:val="00B050"/>
          <w:szCs w:val="24"/>
        </w:rPr>
        <w:t xml:space="preserve">B.C. First Nations have enacted a voluntary moratorium on hunting caribou (Environment and Climate Change Canada 2017). </w:t>
      </w:r>
      <w:r w:rsidR="0022381B" w:rsidRPr="0022381B">
        <w:rPr>
          <w:rFonts w:cs="Times New Roman"/>
          <w:color w:val="00B050"/>
          <w:szCs w:val="24"/>
        </w:rPr>
        <w:t xml:space="preserve">Accordingly, we have indicated this as a barrier to predation in our framework.  </w:t>
      </w:r>
      <w:r w:rsidR="00D3609B">
        <w:rPr>
          <w:rFonts w:cs="Times New Roman"/>
          <w:color w:val="00B050"/>
          <w:szCs w:val="24"/>
        </w:rPr>
        <w:t>However, w</w:t>
      </w:r>
      <w:r w:rsidR="0022381B" w:rsidRPr="0022381B">
        <w:rPr>
          <w:rFonts w:cs="Times New Roman"/>
          <w:color w:val="00B050"/>
          <w:szCs w:val="24"/>
        </w:rPr>
        <w:t xml:space="preserve">e </w:t>
      </w:r>
      <w:r w:rsidR="005A32B3">
        <w:rPr>
          <w:rFonts w:cs="Times New Roman"/>
          <w:color w:val="00B050"/>
          <w:szCs w:val="24"/>
        </w:rPr>
        <w:t xml:space="preserve">set the LOPA value </w:t>
      </w:r>
      <w:r w:rsidR="005A32B3" w:rsidRPr="00D3609B">
        <w:rPr>
          <w:rFonts w:cs="Times New Roman"/>
          <w:color w:val="00B050"/>
          <w:szCs w:val="24"/>
        </w:rPr>
        <w:t>to</w:t>
      </w:r>
      <w:r w:rsidR="00D3609B" w:rsidRPr="00D3609B">
        <w:rPr>
          <w:rFonts w:cs="Times New Roman"/>
          <w:color w:val="00B050"/>
          <w:szCs w:val="24"/>
        </w:rPr>
        <w:t xml:space="preserve"> 1.0</w:t>
      </w:r>
      <w:r w:rsidR="00D3609B">
        <w:rPr>
          <w:rFonts w:cs="Times New Roman"/>
          <w:color w:val="00B050"/>
          <w:szCs w:val="24"/>
        </w:rPr>
        <w:t xml:space="preserve"> (neutral to calculation), because the precise rates of human hunting versus other predation are unknown prior to the current era, and </w:t>
      </w:r>
      <w:r w:rsidR="00010207">
        <w:rPr>
          <w:rFonts w:cs="Times New Roman"/>
          <w:color w:val="00B050"/>
          <w:szCs w:val="24"/>
        </w:rPr>
        <w:t>were likely complicated by compensatory interactions.</w:t>
      </w:r>
    </w:p>
    <w:p w14:paraId="148E27D5" w14:textId="731187DC" w:rsidR="00010207" w:rsidRPr="00010207" w:rsidRDefault="00DF2003" w:rsidP="00010207">
      <w:pPr>
        <w:pStyle w:val="Heading5"/>
        <w:rPr>
          <w:color w:val="00B050"/>
        </w:rPr>
      </w:pPr>
      <w:r w:rsidRPr="00010207">
        <w:rPr>
          <w:color w:val="00B050"/>
        </w:rPr>
        <w:t>Escalator:</w:t>
      </w:r>
      <w:r w:rsidR="00010207" w:rsidRPr="00010207">
        <w:rPr>
          <w:color w:val="00B050"/>
        </w:rPr>
        <w:t xml:space="preserve"> Maintenance of caribou for food</w:t>
      </w:r>
    </w:p>
    <w:p w14:paraId="05A37E5E" w14:textId="196A2DAE" w:rsidR="009E52A3" w:rsidRPr="009E52A3" w:rsidRDefault="009E52A3" w:rsidP="0022381B">
      <w:pPr>
        <w:rPr>
          <w:rFonts w:cs="Times New Roman"/>
          <w:color w:val="00B050"/>
          <w:szCs w:val="24"/>
        </w:rPr>
      </w:pPr>
      <w:r w:rsidRPr="009E52A3">
        <w:rPr>
          <w:rFonts w:cs="Times New Roman"/>
          <w:color w:val="00B050"/>
          <w:szCs w:val="24"/>
        </w:rPr>
        <w:t xml:space="preserve">We have included the maintenance of caribou for food as a potential risk </w:t>
      </w:r>
      <w:r w:rsidR="005A32B3">
        <w:rPr>
          <w:rFonts w:cs="Times New Roman"/>
          <w:color w:val="00B050"/>
          <w:szCs w:val="24"/>
        </w:rPr>
        <w:t>escala</w:t>
      </w:r>
      <w:r w:rsidRPr="009E52A3">
        <w:rPr>
          <w:rFonts w:cs="Times New Roman"/>
          <w:color w:val="00B050"/>
          <w:szCs w:val="24"/>
        </w:rPr>
        <w:t>tor for this barrier.  First Nations have relied on caribou as food source in the past (David Suzuki Foundation 2013)</w:t>
      </w:r>
      <w:r>
        <w:rPr>
          <w:rFonts w:cs="Times New Roman"/>
          <w:color w:val="00B050"/>
          <w:szCs w:val="24"/>
        </w:rPr>
        <w:t>; the current moratorium therefore does not diminish</w:t>
      </w:r>
      <w:r w:rsidRPr="009E52A3">
        <w:rPr>
          <w:rFonts w:cs="Times New Roman"/>
          <w:color w:val="00B050"/>
          <w:szCs w:val="24"/>
        </w:rPr>
        <w:t xml:space="preserve"> expectations for a resumed hunt.</w:t>
      </w:r>
    </w:p>
    <w:p w14:paraId="6FBA094B" w14:textId="144C7AF4" w:rsidR="004C73E1" w:rsidRPr="00463AB6" w:rsidRDefault="004C73E1" w:rsidP="004C73E1">
      <w:pPr>
        <w:pStyle w:val="Heading4"/>
        <w:rPr>
          <w:color w:val="00B050"/>
        </w:rPr>
      </w:pPr>
      <w:r w:rsidRPr="00463AB6">
        <w:rPr>
          <w:color w:val="00B050"/>
        </w:rPr>
        <w:t>Barrier: Hunting of alternate prey (deer, moose) supporting predator populations</w:t>
      </w:r>
    </w:p>
    <w:p w14:paraId="50C45DFE" w14:textId="33D90535" w:rsidR="000C6DDA" w:rsidRPr="00463AB6" w:rsidRDefault="00C76E98" w:rsidP="000C6DDA">
      <w:pPr>
        <w:rPr>
          <w:color w:val="00B050"/>
        </w:rPr>
      </w:pPr>
      <w:r w:rsidRPr="007F683B">
        <w:rPr>
          <w:rFonts w:cs="Times New Roman"/>
          <w:szCs w:val="24"/>
        </w:rPr>
        <w:t>Apparent competition can</w:t>
      </w:r>
      <w:r w:rsidR="006A24E4" w:rsidRPr="007F683B">
        <w:rPr>
          <w:rFonts w:cs="Times New Roman"/>
          <w:szCs w:val="24"/>
        </w:rPr>
        <w:t xml:space="preserve"> increase predation (Wittmer et al. 2005</w:t>
      </w:r>
      <w:r w:rsidRPr="007F683B">
        <w:rPr>
          <w:rFonts w:cs="Times New Roman"/>
          <w:szCs w:val="24"/>
        </w:rPr>
        <w:t>b,</w:t>
      </w:r>
      <w:r w:rsidR="006A24E4" w:rsidRPr="007F683B">
        <w:rPr>
          <w:rFonts w:cs="Times New Roman"/>
          <w:szCs w:val="24"/>
        </w:rPr>
        <w:t xml:space="preserve"> 2007). When caribou and moose ranges overlap, wolves that prey on moose also prey on caribou.</w:t>
      </w:r>
      <w:r w:rsidR="00811D36" w:rsidRPr="007F683B">
        <w:rPr>
          <w:rFonts w:cs="Times New Roman"/>
          <w:szCs w:val="24"/>
        </w:rPr>
        <w:t xml:space="preserve"> </w:t>
      </w:r>
      <w:r w:rsidR="006A24E4" w:rsidRPr="007F683B">
        <w:rPr>
          <w:rFonts w:cs="Times New Roman"/>
          <w:szCs w:val="24"/>
        </w:rPr>
        <w:t>This can lead to depensatory (inverse density-</w:t>
      </w:r>
      <w:r w:rsidR="008674D2" w:rsidRPr="007F683B">
        <w:rPr>
          <w:rFonts w:cs="Times New Roman"/>
          <w:szCs w:val="24"/>
        </w:rPr>
        <w:t>dependent</w:t>
      </w:r>
      <w:r w:rsidR="006A24E4" w:rsidRPr="007F683B">
        <w:rPr>
          <w:rFonts w:cs="Times New Roman"/>
          <w:szCs w:val="24"/>
        </w:rPr>
        <w:t xml:space="preserve">) predation </w:t>
      </w:r>
      <w:r w:rsidR="00811D36" w:rsidRPr="007F683B">
        <w:rPr>
          <w:rFonts w:cs="Times New Roman"/>
          <w:szCs w:val="24"/>
        </w:rPr>
        <w:t xml:space="preserve">potentially </w:t>
      </w:r>
      <w:r w:rsidR="006A24E4" w:rsidRPr="007F683B">
        <w:rPr>
          <w:rFonts w:cs="Times New Roman"/>
          <w:szCs w:val="24"/>
        </w:rPr>
        <w:t xml:space="preserve">resulting in extirpation (Rettie and Messier, 2000). </w:t>
      </w:r>
      <w:r w:rsidR="000C6DDA">
        <w:rPr>
          <w:rFonts w:cs="Times New Roman"/>
          <w:color w:val="00B050"/>
          <w:szCs w:val="24"/>
        </w:rPr>
        <w:t>Alongside predator management, Canada’s Woodland Caribou recovery strategy also regards management of alternate prey as a high level concern</w:t>
      </w:r>
      <w:r w:rsidR="00DF2003">
        <w:rPr>
          <w:rFonts w:cs="Times New Roman"/>
          <w:color w:val="00B050"/>
          <w:szCs w:val="24"/>
        </w:rPr>
        <w:t xml:space="preserve"> (Environment Canada 2012)</w:t>
      </w:r>
      <w:r w:rsidR="000C6DDA">
        <w:rPr>
          <w:rFonts w:cs="Times New Roman"/>
          <w:color w:val="00B050"/>
          <w:szCs w:val="24"/>
        </w:rPr>
        <w:t>; we therefore include it as a barrier to predation in our framework</w:t>
      </w:r>
      <w:r w:rsidR="00A20A15">
        <w:rPr>
          <w:rFonts w:cs="Times New Roman"/>
          <w:color w:val="00B050"/>
          <w:szCs w:val="24"/>
        </w:rPr>
        <w:t>, limiting the capacity of predators to numerically respond</w:t>
      </w:r>
      <w:r w:rsidR="000C6DDA" w:rsidRPr="00463AB6">
        <w:rPr>
          <w:rFonts w:cs="Times New Roman"/>
          <w:color w:val="00B050"/>
          <w:szCs w:val="24"/>
        </w:rPr>
        <w:t xml:space="preserve">.  </w:t>
      </w:r>
      <w:r w:rsidR="00010207">
        <w:rPr>
          <w:rFonts w:cs="Times New Roman"/>
          <w:color w:val="00B050"/>
          <w:szCs w:val="24"/>
        </w:rPr>
        <w:t>Although hunting of alternate prey certainly occurs in our study areas, the data are less certain.  We therefore conservatively estimated the LOPA probability of failure for this barrier to be 0.9 (slightly better than neutral).</w:t>
      </w:r>
    </w:p>
    <w:p w14:paraId="365432FF" w14:textId="7DD8318F" w:rsidR="00010207" w:rsidRPr="00010207" w:rsidRDefault="00DF2003" w:rsidP="00010207">
      <w:pPr>
        <w:pStyle w:val="Heading5"/>
        <w:rPr>
          <w:color w:val="00B050"/>
        </w:rPr>
      </w:pPr>
      <w:r w:rsidRPr="00010207">
        <w:rPr>
          <w:color w:val="00B050"/>
        </w:rPr>
        <w:lastRenderedPageBreak/>
        <w:t>Escalator:</w:t>
      </w:r>
      <w:r w:rsidR="00010207" w:rsidRPr="00010207">
        <w:rPr>
          <w:color w:val="00B050"/>
        </w:rPr>
        <w:t xml:space="preserve"> Climate change</w:t>
      </w:r>
    </w:p>
    <w:p w14:paraId="2F60A6C3" w14:textId="4722E830" w:rsidR="00FB6776" w:rsidRDefault="000C6DDA" w:rsidP="00FB6776">
      <w:pPr>
        <w:rPr>
          <w:rFonts w:cs="Times New Roman"/>
          <w:iCs/>
          <w:color w:val="00B050"/>
          <w:szCs w:val="24"/>
        </w:rPr>
      </w:pPr>
      <w:r>
        <w:rPr>
          <w:rFonts w:cs="Times New Roman"/>
          <w:szCs w:val="24"/>
        </w:rPr>
        <w:t>M</w:t>
      </w:r>
      <w:r w:rsidR="006A24E4" w:rsidRPr="00811D36">
        <w:rPr>
          <w:rFonts w:cs="Times New Roman"/>
          <w:szCs w:val="24"/>
        </w:rPr>
        <w:t>odels have shown that northern moose populations in Ontario may increase with climate change (Rempel 2012); this could also be a cons</w:t>
      </w:r>
      <w:r>
        <w:rPr>
          <w:rFonts w:cs="Times New Roman"/>
          <w:szCs w:val="24"/>
        </w:rPr>
        <w:t xml:space="preserve">ideration </w:t>
      </w:r>
      <w:r w:rsidRPr="000C6DDA">
        <w:rPr>
          <w:rFonts w:cs="Times New Roman"/>
          <w:color w:val="00B050"/>
          <w:szCs w:val="24"/>
        </w:rPr>
        <w:t>for British Columbia, where i</w:t>
      </w:r>
      <w:r w:rsidR="006A24E4" w:rsidRPr="000C6DDA">
        <w:rPr>
          <w:rFonts w:cs="Times New Roman"/>
          <w:color w:val="00B050"/>
          <w:szCs w:val="24"/>
        </w:rPr>
        <w:t>ncreased moose</w:t>
      </w:r>
      <w:r w:rsidR="006A24E4" w:rsidRPr="000C6DDA">
        <w:rPr>
          <w:rFonts w:cs="Times New Roman"/>
          <w:iCs/>
          <w:color w:val="00B050"/>
          <w:szCs w:val="24"/>
        </w:rPr>
        <w:t xml:space="preserve"> harvest has been proposed as a method to </w:t>
      </w:r>
      <w:r w:rsidRPr="000C6DDA">
        <w:rPr>
          <w:rFonts w:cs="Times New Roman"/>
          <w:iCs/>
          <w:color w:val="00B050"/>
          <w:szCs w:val="24"/>
        </w:rPr>
        <w:t>decrease</w:t>
      </w:r>
      <w:r w:rsidR="006A24E4" w:rsidRPr="000C6DDA">
        <w:rPr>
          <w:rFonts w:cs="Times New Roman"/>
          <w:iCs/>
          <w:color w:val="00B050"/>
          <w:szCs w:val="24"/>
        </w:rPr>
        <w:t xml:space="preserve"> caribou mortality </w:t>
      </w:r>
      <w:r w:rsidR="006A24E4" w:rsidRPr="000C6DDA">
        <w:rPr>
          <w:rFonts w:cs="Times New Roman"/>
          <w:iCs/>
          <w:noProof/>
          <w:color w:val="00B050"/>
          <w:szCs w:val="24"/>
        </w:rPr>
        <w:t xml:space="preserve">(Serrouya </w:t>
      </w:r>
      <w:r w:rsidR="006A24E4" w:rsidRPr="000C6DDA">
        <w:rPr>
          <w:rFonts w:cs="Times New Roman"/>
          <w:i/>
          <w:iCs/>
          <w:noProof/>
          <w:color w:val="00B050"/>
          <w:szCs w:val="24"/>
        </w:rPr>
        <w:t>et al.</w:t>
      </w:r>
      <w:r w:rsidR="006A24E4" w:rsidRPr="000C6DDA">
        <w:rPr>
          <w:rFonts w:cs="Times New Roman"/>
          <w:iCs/>
          <w:noProof/>
          <w:color w:val="00B050"/>
          <w:szCs w:val="24"/>
        </w:rPr>
        <w:t xml:space="preserve"> 2015)</w:t>
      </w:r>
      <w:r w:rsidR="006A24E4" w:rsidRPr="000C6DDA">
        <w:rPr>
          <w:rFonts w:cs="Times New Roman"/>
          <w:iCs/>
          <w:color w:val="00B050"/>
          <w:szCs w:val="24"/>
        </w:rPr>
        <w:t>.</w:t>
      </w:r>
      <w:r>
        <w:rPr>
          <w:rFonts w:cs="Times New Roman"/>
          <w:iCs/>
          <w:color w:val="00B050"/>
          <w:szCs w:val="24"/>
        </w:rPr>
        <w:t xml:space="preserve">  We therefore show this as a potential </w:t>
      </w:r>
      <w:r w:rsidR="005A32B3">
        <w:rPr>
          <w:rFonts w:cs="Times New Roman"/>
          <w:iCs/>
          <w:color w:val="00B050"/>
          <w:szCs w:val="24"/>
        </w:rPr>
        <w:t>escalat</w:t>
      </w:r>
      <w:r>
        <w:rPr>
          <w:rFonts w:cs="Times New Roman"/>
          <w:iCs/>
          <w:color w:val="00B050"/>
          <w:szCs w:val="24"/>
        </w:rPr>
        <w:t>or of risk for this barrier; absent a model for B.C., we have not included an impact on the LOPA probability pertinent to our climate change scenario.</w:t>
      </w:r>
    </w:p>
    <w:p w14:paraId="362E8D96" w14:textId="2C1039C0" w:rsidR="00010207" w:rsidRPr="00010207" w:rsidRDefault="00DF2003" w:rsidP="00010207">
      <w:pPr>
        <w:pStyle w:val="Heading5"/>
        <w:rPr>
          <w:color w:val="00B050"/>
        </w:rPr>
      </w:pPr>
      <w:r w:rsidRPr="00010207">
        <w:rPr>
          <w:color w:val="00B050"/>
        </w:rPr>
        <w:t>Escalator:</w:t>
      </w:r>
      <w:r w:rsidR="00010207" w:rsidRPr="00010207">
        <w:rPr>
          <w:color w:val="00B050"/>
        </w:rPr>
        <w:t xml:space="preserve"> Maintaining alternate prey populations for food</w:t>
      </w:r>
    </w:p>
    <w:p w14:paraId="57DFF579" w14:textId="1BF1D5C1" w:rsidR="009E52A3" w:rsidRDefault="00DF2003" w:rsidP="00FB6776">
      <w:pPr>
        <w:rPr>
          <w:color w:val="00B050"/>
        </w:rPr>
      </w:pPr>
      <w:r>
        <w:rPr>
          <w:rFonts w:cs="Times New Roman"/>
          <w:iCs/>
          <w:color w:val="00B050"/>
          <w:szCs w:val="24"/>
        </w:rPr>
        <w:t>L</w:t>
      </w:r>
      <w:r w:rsidR="009E52A3">
        <w:rPr>
          <w:rFonts w:cs="Times New Roman"/>
          <w:iCs/>
          <w:color w:val="00B050"/>
          <w:szCs w:val="24"/>
        </w:rPr>
        <w:t xml:space="preserve">ack of social acceptance may also potentially </w:t>
      </w:r>
      <w:r w:rsidR="005A32B3">
        <w:rPr>
          <w:rFonts w:cs="Times New Roman"/>
          <w:iCs/>
          <w:color w:val="00B050"/>
          <w:szCs w:val="24"/>
        </w:rPr>
        <w:t>escalate</w:t>
      </w:r>
      <w:r w:rsidR="009E52A3">
        <w:rPr>
          <w:rFonts w:cs="Times New Roman"/>
          <w:iCs/>
          <w:color w:val="00B050"/>
          <w:szCs w:val="24"/>
        </w:rPr>
        <w:t xml:space="preserve"> risks for this barrier</w:t>
      </w:r>
      <w:r w:rsidR="0028362B">
        <w:rPr>
          <w:rFonts w:cs="Times New Roman"/>
          <w:iCs/>
          <w:color w:val="00B050"/>
          <w:szCs w:val="24"/>
        </w:rPr>
        <w:t xml:space="preserve">, with perceptions of successful caribou conservation potentially countering that.  By contrast, maintaining alternate prey as a food source could also </w:t>
      </w:r>
      <w:r w:rsidR="005A32B3">
        <w:rPr>
          <w:rFonts w:cs="Times New Roman"/>
          <w:iCs/>
          <w:color w:val="00B050"/>
          <w:szCs w:val="24"/>
        </w:rPr>
        <w:t>escal</w:t>
      </w:r>
      <w:r w:rsidR="0028362B">
        <w:rPr>
          <w:rFonts w:cs="Times New Roman"/>
          <w:iCs/>
          <w:color w:val="00B050"/>
          <w:szCs w:val="24"/>
        </w:rPr>
        <w:t xml:space="preserve">ate risks for this barrier.  </w:t>
      </w:r>
      <w:r w:rsidR="0028362B">
        <w:rPr>
          <w:color w:val="00B050"/>
        </w:rPr>
        <w:t xml:space="preserve">In the absence of data for </w:t>
      </w:r>
      <w:r w:rsidR="00FF6944">
        <w:rPr>
          <w:color w:val="00B050"/>
        </w:rPr>
        <w:t>these factors</w:t>
      </w:r>
      <w:r w:rsidR="0028362B">
        <w:rPr>
          <w:color w:val="00B050"/>
        </w:rPr>
        <w:t>, we have not included their impact in the LOPA calculations.</w:t>
      </w:r>
    </w:p>
    <w:p w14:paraId="6A5725E6" w14:textId="77777777" w:rsidR="007F683B" w:rsidRPr="007F683B" w:rsidRDefault="007F683B" w:rsidP="007F683B">
      <w:pPr>
        <w:pStyle w:val="Heading4"/>
        <w:rPr>
          <w:color w:val="00B050"/>
        </w:rPr>
      </w:pPr>
      <w:r w:rsidRPr="007F683B">
        <w:rPr>
          <w:color w:val="00B050"/>
        </w:rPr>
        <w:t>Barrier: Density-dependent limits to predation</w:t>
      </w:r>
    </w:p>
    <w:p w14:paraId="5574BD9C" w14:textId="778085BB" w:rsidR="007F683B" w:rsidRPr="00E2004E" w:rsidRDefault="007F683B" w:rsidP="007F683B">
      <w:pPr>
        <w:rPr>
          <w:rFonts w:cs="Times New Roman"/>
          <w:color w:val="00B050"/>
          <w:szCs w:val="24"/>
        </w:rPr>
      </w:pPr>
      <w:r w:rsidRPr="00E2004E">
        <w:rPr>
          <w:rFonts w:cs="Times New Roman"/>
          <w:szCs w:val="24"/>
        </w:rPr>
        <w:t xml:space="preserve">Density-dependent limits to predation can counter population decline, because an equilibrium between wolf and caribou populations can emerge at lower population densities (Seip, 1991; Seip and Chicowski, 1996).  </w:t>
      </w:r>
      <w:r w:rsidRPr="00E2004E">
        <w:rPr>
          <w:rFonts w:cs="Times New Roman"/>
          <w:color w:val="00B050"/>
          <w:szCs w:val="24"/>
        </w:rPr>
        <w:t>A LOPA probability of 1.0 is indicated for this natural barrier</w:t>
      </w:r>
      <w:r w:rsidR="00A20A15">
        <w:rPr>
          <w:rFonts w:cs="Times New Roman"/>
          <w:color w:val="00B050"/>
          <w:szCs w:val="24"/>
        </w:rPr>
        <w:t xml:space="preserve"> to numeric predator increases</w:t>
      </w:r>
      <w:r w:rsidRPr="00E2004E">
        <w:rPr>
          <w:rFonts w:cs="Times New Roman"/>
          <w:color w:val="00B050"/>
          <w:szCs w:val="24"/>
        </w:rPr>
        <w:t>, in lieu of data needed to quantify this risk.</w:t>
      </w:r>
    </w:p>
    <w:p w14:paraId="15E868F8" w14:textId="0D6CC4DE" w:rsidR="00010207" w:rsidRPr="00010207" w:rsidRDefault="00E6446A" w:rsidP="00010207">
      <w:pPr>
        <w:pStyle w:val="Heading5"/>
        <w:rPr>
          <w:color w:val="00B050"/>
        </w:rPr>
      </w:pPr>
      <w:r w:rsidRPr="00010207">
        <w:rPr>
          <w:color w:val="00B050"/>
        </w:rPr>
        <w:t>Escalator:</w:t>
      </w:r>
      <w:r w:rsidR="00010207" w:rsidRPr="00010207">
        <w:rPr>
          <w:color w:val="00B050"/>
        </w:rPr>
        <w:t xml:space="preserve"> Linear features</w:t>
      </w:r>
    </w:p>
    <w:p w14:paraId="4E9E840D" w14:textId="720180CD" w:rsidR="007F683B" w:rsidRPr="007F683B" w:rsidRDefault="00E2004E" w:rsidP="00010207">
      <w:r w:rsidRPr="00E2004E">
        <w:rPr>
          <w:rFonts w:cs="Times New Roman"/>
          <w:szCs w:val="24"/>
        </w:rPr>
        <w:t>Because</w:t>
      </w:r>
      <w:r w:rsidR="007F683B" w:rsidRPr="00E2004E">
        <w:rPr>
          <w:rFonts w:cs="Times New Roman"/>
          <w:szCs w:val="24"/>
        </w:rPr>
        <w:t xml:space="preserve"> caribou avoid linear features on the landscape (Dyer </w:t>
      </w:r>
      <w:r w:rsidR="007F683B" w:rsidRPr="00E2004E">
        <w:rPr>
          <w:rFonts w:cs="Times New Roman"/>
          <w:i/>
          <w:szCs w:val="24"/>
        </w:rPr>
        <w:t>et al.</w:t>
      </w:r>
      <w:r w:rsidR="007F683B" w:rsidRPr="00E2004E">
        <w:rPr>
          <w:rFonts w:cs="Times New Roman"/>
          <w:szCs w:val="24"/>
        </w:rPr>
        <w:t xml:space="preserve">, 2001), </w:t>
      </w:r>
      <w:r w:rsidRPr="00E2004E">
        <w:rPr>
          <w:rFonts w:cs="Times New Roman"/>
          <w:szCs w:val="24"/>
        </w:rPr>
        <w:t>fragmented forests</w:t>
      </w:r>
      <w:r w:rsidR="007F683B" w:rsidRPr="00E2004E">
        <w:rPr>
          <w:rFonts w:cs="Times New Roman"/>
          <w:szCs w:val="24"/>
        </w:rPr>
        <w:t xml:space="preserve"> could potentially lead to a clumped, rather than continuous, distribution of </w:t>
      </w:r>
      <w:r w:rsidRPr="00E2004E">
        <w:rPr>
          <w:rFonts w:cs="Times New Roman"/>
          <w:szCs w:val="24"/>
        </w:rPr>
        <w:t>caribou</w:t>
      </w:r>
      <w:r w:rsidR="007F683B" w:rsidRPr="00E2004E">
        <w:rPr>
          <w:rFonts w:cs="Times New Roman"/>
          <w:szCs w:val="24"/>
        </w:rPr>
        <w:t xml:space="preserve"> on the landscape (high</w:t>
      </w:r>
      <w:r w:rsidRPr="00E2004E">
        <w:rPr>
          <w:rFonts w:cs="Times New Roman"/>
          <w:szCs w:val="24"/>
        </w:rPr>
        <w:t xml:space="preserve">er densities through crowding).  </w:t>
      </w:r>
      <w:r w:rsidRPr="00E2004E">
        <w:rPr>
          <w:rFonts w:cs="Times New Roman"/>
          <w:color w:val="00B050"/>
          <w:szCs w:val="24"/>
        </w:rPr>
        <w:t xml:space="preserve">Linear features are therefore shown as a potential risk </w:t>
      </w:r>
      <w:r w:rsidR="005A32B3">
        <w:rPr>
          <w:rFonts w:cs="Times New Roman"/>
          <w:color w:val="00B050"/>
          <w:szCs w:val="24"/>
        </w:rPr>
        <w:t>escala</w:t>
      </w:r>
      <w:r w:rsidRPr="00E2004E">
        <w:rPr>
          <w:rFonts w:cs="Times New Roman"/>
          <w:color w:val="00B050"/>
          <w:szCs w:val="24"/>
        </w:rPr>
        <w:t>tor for the barrier.</w:t>
      </w:r>
    </w:p>
    <w:p w14:paraId="74B285D9" w14:textId="69A37D7E" w:rsidR="00F910EC" w:rsidRPr="00463AB6" w:rsidRDefault="00F910EC" w:rsidP="00F910EC">
      <w:pPr>
        <w:pStyle w:val="Heading3"/>
        <w:rPr>
          <w:color w:val="00B050"/>
        </w:rPr>
      </w:pPr>
      <w:r w:rsidRPr="00463AB6">
        <w:rPr>
          <w:color w:val="00B050"/>
        </w:rPr>
        <w:t>Threat: Predation specific to juvenile caribou</w:t>
      </w:r>
    </w:p>
    <w:p w14:paraId="74A85180" w14:textId="137A4976" w:rsidR="00A32D73" w:rsidRDefault="00A32D73" w:rsidP="00FB6776">
      <w:pPr>
        <w:rPr>
          <w:color w:val="00B050"/>
        </w:rPr>
      </w:pPr>
      <w:r>
        <w:rPr>
          <w:color w:val="00B050"/>
        </w:rPr>
        <w:t xml:space="preserve">Predation may occur in different forms on adult versus juvenile caribou (Festa-Bianchet </w:t>
      </w:r>
      <w:r w:rsidRPr="00EE4894">
        <w:rPr>
          <w:i/>
          <w:color w:val="00B050"/>
        </w:rPr>
        <w:t>et al.</w:t>
      </w:r>
      <w:r>
        <w:rPr>
          <w:color w:val="00B050"/>
        </w:rPr>
        <w:t xml:space="preserve"> 2011). Annual juvenile recruitment estimates are also provided by Environment Canada (2008). We include predation specific to juvenile caribou as a separate threat because of its distinct effect on the risk event.</w:t>
      </w:r>
    </w:p>
    <w:p w14:paraId="75E4A61D" w14:textId="044C48C4" w:rsidR="00A32D73" w:rsidRDefault="00A32D73" w:rsidP="00A32D73">
      <w:pPr>
        <w:spacing w:before="0" w:after="0"/>
        <w:rPr>
          <w:rFonts w:cs="Times New Roman"/>
          <w:color w:val="00B050"/>
          <w:szCs w:val="24"/>
        </w:rPr>
      </w:pPr>
      <w:r>
        <w:rPr>
          <w:rFonts w:cs="Times New Roman"/>
          <w:color w:val="00B050"/>
          <w:szCs w:val="24"/>
        </w:rPr>
        <w:t>As show how, we have calculated the initial and current top threat frequencies for the Chinchaga herd of Northeastern British Columbia. Environment Canada (2008) lists the juvenile recruitment value for</w:t>
      </w:r>
      <w:r w:rsidR="008E7053">
        <w:rPr>
          <w:rFonts w:cs="Times New Roman"/>
          <w:color w:val="00B050"/>
          <w:szCs w:val="24"/>
        </w:rPr>
        <w:t xml:space="preserve"> this herd as survival as 13%; </w:t>
      </w:r>
      <w:r>
        <w:rPr>
          <w:rFonts w:cs="Times New Roman"/>
          <w:color w:val="00B050"/>
          <w:szCs w:val="24"/>
        </w:rPr>
        <w:t>in other words juveniles experience an 87%</w:t>
      </w:r>
      <w:r w:rsidR="008E7053">
        <w:rPr>
          <w:rFonts w:cs="Times New Roman"/>
          <w:color w:val="00B050"/>
          <w:szCs w:val="24"/>
        </w:rPr>
        <w:t xml:space="preserve"> mortality. However, this value</w:t>
      </w:r>
      <w:r>
        <w:rPr>
          <w:rFonts w:cs="Times New Roman"/>
          <w:color w:val="00B050"/>
          <w:szCs w:val="24"/>
        </w:rPr>
        <w:t xml:space="preserve"> is composed of </w:t>
      </w:r>
      <w:r w:rsidR="008E7053">
        <w:rPr>
          <w:rFonts w:cs="Times New Roman"/>
          <w:color w:val="00B050"/>
          <w:szCs w:val="24"/>
        </w:rPr>
        <w:t xml:space="preserve">the </w:t>
      </w:r>
      <w:r>
        <w:rPr>
          <w:rFonts w:cs="Times New Roman"/>
          <w:color w:val="00B050"/>
          <w:szCs w:val="24"/>
        </w:rPr>
        <w:t>adult female caribou pregnancy rate, cal</w:t>
      </w:r>
      <w:r w:rsidR="00207AFC">
        <w:rPr>
          <w:rFonts w:cs="Times New Roman"/>
          <w:color w:val="00B050"/>
          <w:szCs w:val="24"/>
        </w:rPr>
        <w:t>f survival to 1 day, calf surviv</w:t>
      </w:r>
      <w:r>
        <w:rPr>
          <w:rFonts w:cs="Times New Roman"/>
          <w:color w:val="00B050"/>
          <w:szCs w:val="24"/>
        </w:rPr>
        <w:t xml:space="preserve">al to 30 days, and calf survival </w:t>
      </w:r>
      <w:r w:rsidR="008E7053">
        <w:rPr>
          <w:rFonts w:cs="Times New Roman"/>
          <w:color w:val="00B050"/>
          <w:szCs w:val="24"/>
        </w:rPr>
        <w:t>enumerated in</w:t>
      </w:r>
      <w:r>
        <w:rPr>
          <w:rFonts w:cs="Times New Roman"/>
          <w:color w:val="00B050"/>
          <w:szCs w:val="24"/>
        </w:rPr>
        <w:t xml:space="preserve"> an annual survey. From </w:t>
      </w:r>
      <w:r w:rsidR="00153F72">
        <w:rPr>
          <w:rFonts w:cs="Times New Roman"/>
          <w:color w:val="00B050"/>
          <w:szCs w:val="24"/>
        </w:rPr>
        <w:t>experiences</w:t>
      </w:r>
      <w:r w:rsidR="008E7053">
        <w:rPr>
          <w:rFonts w:cs="Times New Roman"/>
          <w:color w:val="00B050"/>
          <w:szCs w:val="24"/>
        </w:rPr>
        <w:t xml:space="preserve"> with</w:t>
      </w:r>
      <w:r>
        <w:rPr>
          <w:rFonts w:cs="Times New Roman"/>
          <w:color w:val="00B050"/>
          <w:szCs w:val="24"/>
        </w:rPr>
        <w:t xml:space="preserve"> maternal penning</w:t>
      </w:r>
      <w:r w:rsidR="00153F72">
        <w:rPr>
          <w:rFonts w:cs="Times New Roman"/>
          <w:color w:val="00B050"/>
          <w:szCs w:val="24"/>
        </w:rPr>
        <w:t xml:space="preserve"> (S. McNay pers com.)</w:t>
      </w:r>
      <w:r>
        <w:rPr>
          <w:rFonts w:cs="Times New Roman"/>
          <w:color w:val="00B050"/>
          <w:szCs w:val="24"/>
        </w:rPr>
        <w:t xml:space="preserve">, we can </w:t>
      </w:r>
      <w:r w:rsidR="00153F72">
        <w:rPr>
          <w:rFonts w:cs="Times New Roman"/>
          <w:color w:val="00B050"/>
          <w:szCs w:val="24"/>
        </w:rPr>
        <w:t xml:space="preserve">calculate the initial frequency of this threat as the product of the pregnancy rate (90%), adult female survival (87%), and calf survival to 1 day (80%); therefore only 63% of adult females produce a calf one year after conception. The initial mortality frequency of calves is </w:t>
      </w:r>
      <w:r w:rsidR="00153F72" w:rsidRPr="008E7053">
        <w:rPr>
          <w:rFonts w:cs="Times New Roman"/>
          <w:color w:val="00B050"/>
          <w:szCs w:val="24"/>
        </w:rPr>
        <w:t>therefore 37%</w:t>
      </w:r>
      <w:r w:rsidR="00207AFC">
        <w:rPr>
          <w:rFonts w:cs="Times New Roman"/>
          <w:color w:val="00B050"/>
          <w:szCs w:val="24"/>
        </w:rPr>
        <w:t xml:space="preserve"> (Figure </w:t>
      </w:r>
      <w:r w:rsidR="0012037B">
        <w:rPr>
          <w:rFonts w:cs="Times New Roman"/>
          <w:color w:val="00B050"/>
          <w:szCs w:val="24"/>
        </w:rPr>
        <w:t>2</w:t>
      </w:r>
      <w:r w:rsidR="00207AFC">
        <w:rPr>
          <w:rFonts w:cs="Times New Roman"/>
          <w:color w:val="00B050"/>
          <w:szCs w:val="24"/>
        </w:rPr>
        <w:t>)</w:t>
      </w:r>
      <w:r w:rsidR="00153F72">
        <w:rPr>
          <w:rFonts w:cs="Times New Roman"/>
          <w:color w:val="00B050"/>
          <w:szCs w:val="24"/>
        </w:rPr>
        <w:t>.</w:t>
      </w:r>
    </w:p>
    <w:p w14:paraId="33141014" w14:textId="536E0F92" w:rsidR="00153F72" w:rsidRDefault="00153F72" w:rsidP="00A32D73">
      <w:pPr>
        <w:spacing w:before="0" w:after="0"/>
        <w:rPr>
          <w:rFonts w:cs="Times New Roman"/>
          <w:color w:val="00B050"/>
          <w:szCs w:val="24"/>
        </w:rPr>
      </w:pPr>
    </w:p>
    <w:p w14:paraId="405841F6" w14:textId="64323D59" w:rsidR="00153F72" w:rsidRDefault="00153F72" w:rsidP="00A32D73">
      <w:pPr>
        <w:spacing w:before="0" w:after="0"/>
        <w:rPr>
          <w:rFonts w:cs="Times New Roman"/>
          <w:color w:val="00B050"/>
          <w:szCs w:val="24"/>
        </w:rPr>
      </w:pPr>
      <w:r>
        <w:rPr>
          <w:rFonts w:cs="Times New Roman"/>
          <w:color w:val="00B050"/>
          <w:szCs w:val="24"/>
        </w:rPr>
        <w:t xml:space="preserve">However, Environment Canada (2008) reports a cumulative frequency of calf mortality </w:t>
      </w:r>
      <w:r w:rsidR="008E7053">
        <w:rPr>
          <w:rFonts w:cs="Times New Roman"/>
          <w:color w:val="00B050"/>
          <w:szCs w:val="24"/>
        </w:rPr>
        <w:t>for the Chinchaga herd of 87%; which is obtained during a time-of-</w:t>
      </w:r>
      <w:r>
        <w:rPr>
          <w:rFonts w:cs="Times New Roman"/>
          <w:color w:val="00B050"/>
          <w:szCs w:val="24"/>
        </w:rPr>
        <w:t>population survey. This value is composed of calf survival to 30 days</w:t>
      </w:r>
      <w:r w:rsidR="008E7053">
        <w:rPr>
          <w:rFonts w:cs="Times New Roman"/>
          <w:color w:val="00B050"/>
          <w:szCs w:val="24"/>
        </w:rPr>
        <w:t>,</w:t>
      </w:r>
      <w:r>
        <w:rPr>
          <w:rFonts w:cs="Times New Roman"/>
          <w:color w:val="00B050"/>
          <w:szCs w:val="24"/>
        </w:rPr>
        <w:t xml:space="preserve"> as well as survival despite predation after this period. From maternal penning</w:t>
      </w:r>
      <w:r w:rsidR="008E7053">
        <w:rPr>
          <w:rFonts w:cs="Times New Roman"/>
          <w:color w:val="00B050"/>
          <w:szCs w:val="24"/>
        </w:rPr>
        <w:t xml:space="preserve"> experiences</w:t>
      </w:r>
      <w:r>
        <w:rPr>
          <w:rFonts w:cs="Times New Roman"/>
          <w:color w:val="00B050"/>
          <w:szCs w:val="24"/>
        </w:rPr>
        <w:t>, we know that 90% of calves survive from 1 day to 30 days of age (S. McNay pers</w:t>
      </w:r>
      <w:r w:rsidR="008E7053">
        <w:rPr>
          <w:rFonts w:cs="Times New Roman"/>
          <w:color w:val="00B050"/>
          <w:szCs w:val="24"/>
        </w:rPr>
        <w:t>.</w:t>
      </w:r>
      <w:r>
        <w:rPr>
          <w:rFonts w:cs="Times New Roman"/>
          <w:color w:val="00B050"/>
          <w:szCs w:val="24"/>
        </w:rPr>
        <w:t xml:space="preserve"> com.). We also know that the different between our </w:t>
      </w:r>
      <w:r w:rsidR="008E7053">
        <w:rPr>
          <w:rFonts w:cs="Times New Roman"/>
          <w:color w:val="00B050"/>
          <w:szCs w:val="24"/>
        </w:rPr>
        <w:t>i</w:t>
      </w:r>
      <w:r>
        <w:rPr>
          <w:rFonts w:cs="Times New Roman"/>
          <w:color w:val="00B050"/>
          <w:szCs w:val="24"/>
        </w:rPr>
        <w:t>nitial frequency and the mortality frequency appointed by Environment Canada (2008) is 0.</w:t>
      </w:r>
      <w:r w:rsidR="008E7053">
        <w:rPr>
          <w:rFonts w:cs="Times New Roman"/>
          <w:color w:val="00B050"/>
          <w:szCs w:val="24"/>
        </w:rPr>
        <w:t xml:space="preserve">5 (0.87-0.37). As a result, with ninety </w:t>
      </w:r>
      <w:r w:rsidR="008E7053">
        <w:rPr>
          <w:rFonts w:cs="Times New Roman"/>
          <w:color w:val="00B050"/>
          <w:szCs w:val="24"/>
        </w:rPr>
        <w:lastRenderedPageBreak/>
        <w:t xml:space="preserve">percent </w:t>
      </w:r>
      <w:r w:rsidR="00633CCE">
        <w:rPr>
          <w:rFonts w:cs="Times New Roman"/>
          <w:color w:val="00B050"/>
          <w:szCs w:val="24"/>
        </w:rPr>
        <w:t xml:space="preserve">of that figure </w:t>
      </w:r>
      <w:r w:rsidR="008E7053">
        <w:rPr>
          <w:rFonts w:cs="Times New Roman"/>
          <w:color w:val="00B050"/>
          <w:szCs w:val="24"/>
        </w:rPr>
        <w:t xml:space="preserve">being </w:t>
      </w:r>
      <w:r>
        <w:rPr>
          <w:rFonts w:cs="Times New Roman"/>
          <w:color w:val="00B050"/>
          <w:szCs w:val="24"/>
        </w:rPr>
        <w:t>0.45</w:t>
      </w:r>
      <w:r w:rsidR="008E7053">
        <w:rPr>
          <w:rFonts w:cs="Times New Roman"/>
          <w:color w:val="00B050"/>
          <w:szCs w:val="24"/>
        </w:rPr>
        <w:t>, there is a requirement</w:t>
      </w:r>
      <w:r w:rsidR="00A71A13">
        <w:rPr>
          <w:rFonts w:cs="Times New Roman"/>
          <w:color w:val="00B050"/>
          <w:szCs w:val="24"/>
        </w:rPr>
        <w:t xml:space="preserve"> </w:t>
      </w:r>
      <w:r w:rsidR="00633CCE">
        <w:rPr>
          <w:rFonts w:cs="Times New Roman"/>
          <w:color w:val="00B050"/>
          <w:szCs w:val="24"/>
        </w:rPr>
        <w:t>for</w:t>
      </w:r>
      <w:r w:rsidR="00A71A13">
        <w:rPr>
          <w:rFonts w:cs="Times New Roman"/>
          <w:color w:val="00B050"/>
          <w:szCs w:val="24"/>
        </w:rPr>
        <w:t xml:space="preserve"> 5% of this mortality to be divided betw</w:t>
      </w:r>
      <w:r w:rsidR="00633CCE">
        <w:rPr>
          <w:rFonts w:cs="Times New Roman"/>
          <w:color w:val="00B050"/>
          <w:szCs w:val="24"/>
        </w:rPr>
        <w:t xml:space="preserve">een the two subsequent threats: permanent habitat appropriation (Section 1.5.3) and </w:t>
      </w:r>
      <w:r w:rsidR="00A71A13">
        <w:rPr>
          <w:rFonts w:cs="Times New Roman"/>
          <w:color w:val="00B050"/>
          <w:szCs w:val="24"/>
        </w:rPr>
        <w:t>stresses reducing fitness and health</w:t>
      </w:r>
      <w:r w:rsidR="00633CCE">
        <w:rPr>
          <w:rFonts w:cs="Times New Roman"/>
          <w:color w:val="00B050"/>
          <w:szCs w:val="24"/>
        </w:rPr>
        <w:t xml:space="preserve"> (Section 1.5.4)</w:t>
      </w:r>
      <w:r>
        <w:rPr>
          <w:rFonts w:cs="Times New Roman"/>
          <w:color w:val="00B050"/>
          <w:szCs w:val="24"/>
        </w:rPr>
        <w:t>. We therefore assume that the current top event frequency for this threat is the sum of mortality due to predation, and mortality due to non-predation causes prior to 30 days (0.45 + 0.47</w:t>
      </w:r>
      <w:r w:rsidRPr="00633CCE">
        <w:rPr>
          <w:rFonts w:cs="Times New Roman"/>
          <w:color w:val="00B050"/>
          <w:szCs w:val="24"/>
        </w:rPr>
        <w:t>); 82%.</w:t>
      </w:r>
    </w:p>
    <w:p w14:paraId="2A952D6C" w14:textId="77777777" w:rsidR="00A32D73" w:rsidRDefault="00A32D73" w:rsidP="00A32D73">
      <w:pPr>
        <w:spacing w:before="0" w:after="0"/>
        <w:rPr>
          <w:rFonts w:cs="Times New Roman"/>
          <w:color w:val="00B050"/>
          <w:szCs w:val="24"/>
        </w:rPr>
      </w:pPr>
    </w:p>
    <w:p w14:paraId="280F7B7F" w14:textId="649D0D32" w:rsidR="00F910EC" w:rsidRPr="00463AB6" w:rsidRDefault="00F910EC" w:rsidP="00F910EC">
      <w:pPr>
        <w:pStyle w:val="Heading4"/>
        <w:rPr>
          <w:color w:val="00B050"/>
        </w:rPr>
      </w:pPr>
      <w:r w:rsidRPr="00463AB6">
        <w:rPr>
          <w:color w:val="00B050"/>
        </w:rPr>
        <w:t>Barrier: Predator avoidance</w:t>
      </w:r>
    </w:p>
    <w:p w14:paraId="15C28BB2" w14:textId="6CF1C38A" w:rsidR="00BC5AD7" w:rsidRPr="00EB3C38" w:rsidRDefault="00BC5AD7" w:rsidP="000C6DDA">
      <w:pPr>
        <w:rPr>
          <w:color w:val="00B050"/>
        </w:rPr>
      </w:pPr>
      <w:r>
        <w:rPr>
          <w:rFonts w:cs="Times New Roman"/>
          <w:color w:val="00B050"/>
          <w:szCs w:val="24"/>
        </w:rPr>
        <w:t>Seasonal movement of caribou to calving areas can</w:t>
      </w:r>
      <w:r w:rsidRPr="0032047B">
        <w:rPr>
          <w:rFonts w:cs="Times New Roman"/>
          <w:color w:val="00B050"/>
          <w:szCs w:val="24"/>
        </w:rPr>
        <w:t xml:space="preserve"> </w:t>
      </w:r>
      <w:r w:rsidR="00A20A15">
        <w:rPr>
          <w:rFonts w:cs="Times New Roman"/>
          <w:color w:val="00B050"/>
          <w:szCs w:val="24"/>
        </w:rPr>
        <w:t xml:space="preserve">functionally </w:t>
      </w:r>
      <w:r w:rsidRPr="0032047B">
        <w:rPr>
          <w:rFonts w:cs="Times New Roman"/>
          <w:color w:val="00B050"/>
          <w:szCs w:val="24"/>
        </w:rPr>
        <w:t xml:space="preserve">reduce predation levels </w:t>
      </w:r>
      <w:r>
        <w:rPr>
          <w:rFonts w:cs="Times New Roman"/>
          <w:color w:val="00B050"/>
          <w:szCs w:val="24"/>
        </w:rPr>
        <w:t>where habitat has</w:t>
      </w:r>
      <w:r w:rsidRPr="0032047B">
        <w:rPr>
          <w:rFonts w:cs="Times New Roman"/>
          <w:color w:val="00B050"/>
          <w:szCs w:val="24"/>
        </w:rPr>
        <w:t xml:space="preserve"> lower predator densities (Rettie and Messier, 20</w:t>
      </w:r>
      <w:r w:rsidR="00EB3C38">
        <w:rPr>
          <w:rFonts w:cs="Times New Roman"/>
          <w:color w:val="00B050"/>
          <w:szCs w:val="24"/>
        </w:rPr>
        <w:t xml:space="preserve">00).  The recovery strategy priorities mentioned for general predator avoidance </w:t>
      </w:r>
      <w:r w:rsidR="00437EE3">
        <w:rPr>
          <w:rFonts w:cs="Times New Roman"/>
          <w:color w:val="00B050"/>
          <w:szCs w:val="24"/>
        </w:rPr>
        <w:t xml:space="preserve">(Section 2.4.1.1) </w:t>
      </w:r>
      <w:r w:rsidR="00EB3C38">
        <w:rPr>
          <w:rFonts w:cs="Times New Roman"/>
          <w:color w:val="00B050"/>
          <w:szCs w:val="24"/>
        </w:rPr>
        <w:t>also apply here; w</w:t>
      </w:r>
      <w:r w:rsidRPr="0032047B">
        <w:rPr>
          <w:rFonts w:cs="Times New Roman"/>
          <w:color w:val="00B050"/>
          <w:szCs w:val="24"/>
        </w:rPr>
        <w:t>e therefore include this natural barrier as a key barrier to predation</w:t>
      </w:r>
      <w:r w:rsidR="00A71A13">
        <w:rPr>
          <w:rFonts w:cs="Times New Roman"/>
          <w:color w:val="00B050"/>
          <w:szCs w:val="24"/>
        </w:rPr>
        <w:t xml:space="preserve">. </w:t>
      </w:r>
      <w:r w:rsidR="00A71A13">
        <w:rPr>
          <w:color w:val="00B050"/>
        </w:rPr>
        <w:t xml:space="preserve">As the effect of predator avoidance for juveniles is the only barrier to this threat identified, it can be calculated as a ratio between the initial frequency of mortality, and the current </w:t>
      </w:r>
      <w:r w:rsidR="00603443">
        <w:rPr>
          <w:color w:val="00B050"/>
        </w:rPr>
        <w:t>risk-</w:t>
      </w:r>
      <w:r w:rsidR="00A71A13">
        <w:rPr>
          <w:color w:val="00B050"/>
        </w:rPr>
        <w:t>event frequency</w:t>
      </w:r>
      <w:r w:rsidR="00A71A13" w:rsidRPr="00603443">
        <w:rPr>
          <w:color w:val="00B050"/>
        </w:rPr>
        <w:t>; 2.19</w:t>
      </w:r>
      <w:r w:rsidR="00207AFC">
        <w:rPr>
          <w:color w:val="00B050"/>
        </w:rPr>
        <w:t xml:space="preserve"> (Figure </w:t>
      </w:r>
      <w:r w:rsidR="00603443">
        <w:rPr>
          <w:color w:val="00B050"/>
        </w:rPr>
        <w:t>2</w:t>
      </w:r>
      <w:r w:rsidR="00207AFC">
        <w:rPr>
          <w:color w:val="00B050"/>
        </w:rPr>
        <w:t>)</w:t>
      </w:r>
      <w:r w:rsidR="00A71A13">
        <w:rPr>
          <w:color w:val="00B050"/>
        </w:rPr>
        <w:t>.</w:t>
      </w:r>
    </w:p>
    <w:p w14:paraId="33A4EBAA" w14:textId="231F8F63" w:rsidR="00F910EC" w:rsidRPr="00463AB6" w:rsidRDefault="00F910EC" w:rsidP="00F910EC">
      <w:pPr>
        <w:pStyle w:val="Heading3"/>
        <w:rPr>
          <w:color w:val="00B050"/>
        </w:rPr>
      </w:pPr>
      <w:r w:rsidRPr="00463AB6">
        <w:rPr>
          <w:color w:val="00B050"/>
        </w:rPr>
        <w:t>Threat: Permanent habitat appropriation</w:t>
      </w:r>
    </w:p>
    <w:p w14:paraId="0A467FBB" w14:textId="13C76EA5" w:rsidR="00207AFC" w:rsidRDefault="007B1871" w:rsidP="007B1871">
      <w:pPr>
        <w:rPr>
          <w:color w:val="00B050"/>
        </w:rPr>
      </w:pPr>
      <w:r w:rsidRPr="002B0571">
        <w:rPr>
          <w:rFonts w:cs="Times New Roman"/>
          <w:color w:val="00B050"/>
          <w:szCs w:val="24"/>
        </w:rPr>
        <w:t xml:space="preserve">Large-scale human </w:t>
      </w:r>
      <w:r w:rsidR="002B0571" w:rsidRPr="002B0571">
        <w:rPr>
          <w:rFonts w:cs="Times New Roman"/>
          <w:color w:val="00B050"/>
          <w:szCs w:val="24"/>
        </w:rPr>
        <w:t>appropriation</w:t>
      </w:r>
      <w:r w:rsidRPr="002B0571">
        <w:rPr>
          <w:rFonts w:cs="Times New Roman"/>
          <w:color w:val="00B050"/>
          <w:szCs w:val="24"/>
        </w:rPr>
        <w:t xml:space="preserve"> of habitat has had a significant effect on mammal, and specifically ungulate, distributions across North America (Laliberte and Ripple 2004). This is additionally true of caribou in British Columbia (Shackelford et al. 2018).</w:t>
      </w:r>
      <w:r>
        <w:rPr>
          <w:rFonts w:cs="Times New Roman"/>
          <w:szCs w:val="24"/>
        </w:rPr>
        <w:t xml:space="preserve">  </w:t>
      </w:r>
      <w:r w:rsidR="002B0571" w:rsidRPr="002B0571">
        <w:rPr>
          <w:rFonts w:cs="Times New Roman"/>
          <w:color w:val="00B050"/>
          <w:szCs w:val="24"/>
        </w:rPr>
        <w:t xml:space="preserve">Caribou normally avoid developed areas such as well pads (Dyer </w:t>
      </w:r>
      <w:r w:rsidR="002B0571" w:rsidRPr="002B0571">
        <w:rPr>
          <w:rFonts w:cs="Times New Roman"/>
          <w:i/>
          <w:color w:val="00B050"/>
          <w:szCs w:val="24"/>
        </w:rPr>
        <w:t>et al.</w:t>
      </w:r>
      <w:r w:rsidR="002B0571" w:rsidRPr="002B0571">
        <w:rPr>
          <w:rFonts w:cs="Times New Roman"/>
          <w:color w:val="00B050"/>
          <w:szCs w:val="24"/>
        </w:rPr>
        <w:t>, 2001</w:t>
      </w:r>
      <w:r w:rsidR="00B36726">
        <w:rPr>
          <w:rFonts w:cs="Times New Roman"/>
          <w:color w:val="00B050"/>
          <w:szCs w:val="24"/>
        </w:rPr>
        <w:t xml:space="preserve">; Johnson </w:t>
      </w:r>
      <w:r w:rsidR="00B36726" w:rsidRPr="00B36726">
        <w:rPr>
          <w:rFonts w:cs="Times New Roman"/>
          <w:i/>
          <w:color w:val="00B050"/>
          <w:szCs w:val="24"/>
        </w:rPr>
        <w:t>et al</w:t>
      </w:r>
      <w:r w:rsidR="00B36726">
        <w:rPr>
          <w:rFonts w:cs="Times New Roman"/>
          <w:color w:val="00B050"/>
          <w:szCs w:val="24"/>
        </w:rPr>
        <w:t>. 2015</w:t>
      </w:r>
      <w:r w:rsidR="002B0571" w:rsidRPr="002B0571">
        <w:rPr>
          <w:rFonts w:cs="Times New Roman"/>
          <w:color w:val="00B050"/>
          <w:szCs w:val="24"/>
        </w:rPr>
        <w:t xml:space="preserve">). </w:t>
      </w:r>
      <w:r w:rsidR="00802470" w:rsidRPr="00260965">
        <w:rPr>
          <w:color w:val="00B050"/>
        </w:rPr>
        <w:t>Canada’s recovery strategy for Woodl</w:t>
      </w:r>
      <w:r w:rsidR="007C2079">
        <w:rPr>
          <w:color w:val="00B050"/>
        </w:rPr>
        <w:t>and Caribou (Environment Canada</w:t>
      </w:r>
      <w:r w:rsidR="00802470" w:rsidRPr="00260965">
        <w:rPr>
          <w:color w:val="00B050"/>
        </w:rPr>
        <w:t xml:space="preserve"> 2012) considers ‘Habitat alteration (loss, degradation, or fragmentation) as a result of human land-use activities’ to be a threat of high concern.</w:t>
      </w:r>
      <w:r w:rsidRPr="007B1871">
        <w:rPr>
          <w:color w:val="00B050"/>
        </w:rPr>
        <w:t xml:space="preserve"> </w:t>
      </w:r>
      <w:r w:rsidRPr="00260965">
        <w:rPr>
          <w:color w:val="00B050"/>
        </w:rPr>
        <w:t xml:space="preserve">We </w:t>
      </w:r>
      <w:r>
        <w:rPr>
          <w:color w:val="00B050"/>
        </w:rPr>
        <w:t xml:space="preserve">therefore </w:t>
      </w:r>
      <w:r w:rsidRPr="00260965">
        <w:rPr>
          <w:color w:val="00B050"/>
        </w:rPr>
        <w:t>considered permanent loss (appropriation) of habitat as a key threat potential</w:t>
      </w:r>
      <w:r>
        <w:rPr>
          <w:color w:val="00B050"/>
        </w:rPr>
        <w:t>ly leading to the risk event.</w:t>
      </w:r>
      <w:r w:rsidR="000A5DEB">
        <w:rPr>
          <w:color w:val="00B050"/>
        </w:rPr>
        <w:t xml:space="preserve"> </w:t>
      </w:r>
    </w:p>
    <w:p w14:paraId="19A916EC" w14:textId="37E93F3E" w:rsidR="00FB6776" w:rsidRPr="008B64B4" w:rsidRDefault="00B36726" w:rsidP="008B64B4">
      <w:pPr>
        <w:spacing w:before="0" w:after="0"/>
        <w:rPr>
          <w:rFonts w:cs="Times New Roman"/>
          <w:color w:val="00B050"/>
          <w:szCs w:val="24"/>
        </w:rPr>
      </w:pPr>
      <w:r>
        <w:rPr>
          <w:rFonts w:cs="Times New Roman"/>
          <w:color w:val="00B050"/>
          <w:szCs w:val="24"/>
        </w:rPr>
        <w:t>As show-</w:t>
      </w:r>
      <w:r w:rsidR="00207AFC">
        <w:rPr>
          <w:rFonts w:cs="Times New Roman"/>
          <w:color w:val="00B050"/>
          <w:szCs w:val="24"/>
        </w:rPr>
        <w:t xml:space="preserve">how, we have calculated the initial and current top threat frequencies for the Chinchaga herd of Northeastern British Columbia. Environment Canada (2008) lists the adult female survival </w:t>
      </w:r>
      <w:r>
        <w:rPr>
          <w:rFonts w:cs="Times New Roman"/>
          <w:color w:val="00B050"/>
          <w:szCs w:val="24"/>
        </w:rPr>
        <w:t>rate as 87%; alternatively,</w:t>
      </w:r>
      <w:r w:rsidR="00207AFC">
        <w:rPr>
          <w:rFonts w:cs="Times New Roman"/>
          <w:color w:val="00B050"/>
          <w:szCs w:val="24"/>
        </w:rPr>
        <w:t xml:space="preserve"> the mortality of adult females would be 13%. We assume that 5% of this mortality is due to </w:t>
      </w:r>
      <w:r>
        <w:rPr>
          <w:rFonts w:cs="Times New Roman"/>
          <w:color w:val="00B050"/>
          <w:szCs w:val="24"/>
        </w:rPr>
        <w:t xml:space="preserve">the action of </w:t>
      </w:r>
      <w:r w:rsidR="00207AFC">
        <w:rPr>
          <w:rFonts w:cs="Times New Roman"/>
          <w:color w:val="00B050"/>
          <w:szCs w:val="24"/>
        </w:rPr>
        <w:t>this threat on adults, and</w:t>
      </w:r>
      <w:r>
        <w:rPr>
          <w:rFonts w:cs="Times New Roman"/>
          <w:color w:val="00B050"/>
          <w:szCs w:val="24"/>
        </w:rPr>
        <w:t xml:space="preserve"> that</w:t>
      </w:r>
      <w:r w:rsidR="00207AFC">
        <w:rPr>
          <w:rFonts w:cs="Times New Roman"/>
          <w:color w:val="00B050"/>
          <w:szCs w:val="24"/>
        </w:rPr>
        <w:t xml:space="preserve"> 2.5% of general juvenile mortality is due to this threat (see </w:t>
      </w:r>
      <w:r>
        <w:rPr>
          <w:rFonts w:cs="Times New Roman"/>
          <w:color w:val="00B050"/>
          <w:szCs w:val="24"/>
        </w:rPr>
        <w:t>General predation threat (Section 1.5.1) and Predation specific to juvenile caribou (Section 1.5.2)</w:t>
      </w:r>
      <w:r w:rsidR="00207AFC">
        <w:rPr>
          <w:rFonts w:cs="Times New Roman"/>
          <w:color w:val="00B050"/>
          <w:szCs w:val="24"/>
        </w:rPr>
        <w:t xml:space="preserve"> for rational). We have therefore listed the current top event frequency of this threat as </w:t>
      </w:r>
      <w:r w:rsidR="00207AFC" w:rsidRPr="00B36726">
        <w:rPr>
          <w:rFonts w:cs="Times New Roman"/>
          <w:color w:val="00B050"/>
          <w:szCs w:val="24"/>
        </w:rPr>
        <w:t>3.15%</w:t>
      </w:r>
      <w:r>
        <w:rPr>
          <w:rFonts w:cs="Times New Roman"/>
          <w:color w:val="00B050"/>
          <w:szCs w:val="24"/>
        </w:rPr>
        <w:t xml:space="preserve">. </w:t>
      </w:r>
      <w:r w:rsidR="00207AFC" w:rsidRPr="00B36726">
        <w:rPr>
          <w:rFonts w:cs="Times New Roman"/>
          <w:color w:val="00B050"/>
          <w:szCs w:val="24"/>
        </w:rPr>
        <w:t xml:space="preserve"> The initial frequency was calculated as the product of the current top event frequency and the barrier frequencies as 2.9% (</w:t>
      </w:r>
      <w:r w:rsidR="00207AFC">
        <w:rPr>
          <w:rFonts w:cs="Times New Roman"/>
          <w:color w:val="00B050"/>
          <w:szCs w:val="24"/>
        </w:rPr>
        <w:t xml:space="preserve">Figure </w:t>
      </w:r>
      <w:r w:rsidR="0012037B">
        <w:rPr>
          <w:rFonts w:cs="Times New Roman"/>
          <w:color w:val="00B050"/>
          <w:szCs w:val="24"/>
        </w:rPr>
        <w:t>2</w:t>
      </w:r>
      <w:r w:rsidR="00207AFC" w:rsidRPr="008B64B4">
        <w:rPr>
          <w:rFonts w:cs="Times New Roman"/>
          <w:color w:val="00B050"/>
          <w:szCs w:val="24"/>
        </w:rPr>
        <w:t>).</w:t>
      </w:r>
    </w:p>
    <w:p w14:paraId="421A0202" w14:textId="77777777" w:rsidR="008B64B4" w:rsidRPr="008B64B4" w:rsidRDefault="008B64B4" w:rsidP="008B64B4">
      <w:pPr>
        <w:spacing w:before="0" w:after="0"/>
        <w:rPr>
          <w:rFonts w:cs="Times New Roman"/>
          <w:color w:val="00B050"/>
          <w:szCs w:val="24"/>
        </w:rPr>
      </w:pPr>
    </w:p>
    <w:p w14:paraId="5AFBA097" w14:textId="12A4E023" w:rsidR="00F910EC" w:rsidRPr="00463AB6" w:rsidRDefault="00F910EC" w:rsidP="00F910EC">
      <w:pPr>
        <w:pStyle w:val="Heading4"/>
        <w:rPr>
          <w:color w:val="00B050"/>
        </w:rPr>
      </w:pPr>
      <w:r w:rsidRPr="00463AB6">
        <w:rPr>
          <w:color w:val="00B050"/>
        </w:rPr>
        <w:t>Barrier: Designation of habitat set-asides</w:t>
      </w:r>
    </w:p>
    <w:p w14:paraId="0588D79B" w14:textId="5C0BBB44" w:rsidR="00FB6776" w:rsidRPr="00463AB6" w:rsidRDefault="00EB3C38" w:rsidP="00FB6776">
      <w:pPr>
        <w:rPr>
          <w:color w:val="00B050"/>
        </w:rPr>
      </w:pPr>
      <w:r w:rsidRPr="00EB3C38">
        <w:rPr>
          <w:color w:val="00B050"/>
        </w:rPr>
        <w:t xml:space="preserve">Canada’s Woodland Caribou recovery plan regards legislated and regulated protection of habitat as an important mechanism for the urgent requirement to maintain caribou habitat (Environment Canada 2012).  Our study areas include several parks and part of one Resource Review Area </w:t>
      </w:r>
      <w:r w:rsidR="00F25301">
        <w:rPr>
          <w:color w:val="00B050"/>
        </w:rPr>
        <w:t xml:space="preserve">where oil and gas tenure requests are not accepted </w:t>
      </w:r>
      <w:r w:rsidRPr="00EB3C38">
        <w:rPr>
          <w:color w:val="00B050"/>
        </w:rPr>
        <w:t>(</w:t>
      </w:r>
      <w:r w:rsidR="00F25301">
        <w:rPr>
          <w:color w:val="00B050"/>
        </w:rPr>
        <w:t>Government of British Columbia, 2018</w:t>
      </w:r>
      <w:r w:rsidRPr="00EB3C38">
        <w:rPr>
          <w:color w:val="00B050"/>
        </w:rPr>
        <w:t>).  We therefore include this</w:t>
      </w:r>
      <w:r w:rsidR="00A20A15">
        <w:rPr>
          <w:color w:val="00B050"/>
        </w:rPr>
        <w:t xml:space="preserve"> functional intervention</w:t>
      </w:r>
      <w:r w:rsidRPr="00EB3C38">
        <w:rPr>
          <w:color w:val="00B050"/>
        </w:rPr>
        <w:t xml:space="preserve"> as a barrier to habitat appropriation</w:t>
      </w:r>
      <w:r w:rsidRPr="00463AB6">
        <w:rPr>
          <w:color w:val="00B050"/>
        </w:rPr>
        <w:t>.</w:t>
      </w:r>
      <w:r w:rsidR="00F25301" w:rsidRPr="00463AB6">
        <w:rPr>
          <w:color w:val="00B050"/>
        </w:rPr>
        <w:t xml:space="preserve">  </w:t>
      </w:r>
      <w:r w:rsidR="008B64B4">
        <w:rPr>
          <w:color w:val="00B050"/>
        </w:rPr>
        <w:t>Data in Table 1 show that over 4% of habitat in our study areas (on average) falls within protected areas (parks and Resource Review Areas).  We were not able to detect any current deforestation events in these areas.  Accordingly we have estimated the LOPA frequency for this</w:t>
      </w:r>
      <w:r w:rsidR="00FD39A3">
        <w:rPr>
          <w:color w:val="00B050"/>
        </w:rPr>
        <w:t xml:space="preserve"> barrier to be 0.95 (rounding up to 5% of area protected).</w:t>
      </w:r>
    </w:p>
    <w:p w14:paraId="0CD47D8E" w14:textId="5E3CE5C2" w:rsidR="00F910EC" w:rsidRPr="00463AB6" w:rsidRDefault="00FB6776" w:rsidP="00FB6776">
      <w:pPr>
        <w:pStyle w:val="Heading4"/>
        <w:rPr>
          <w:color w:val="00B050"/>
        </w:rPr>
      </w:pPr>
      <w:r w:rsidRPr="00463AB6">
        <w:rPr>
          <w:color w:val="00B050"/>
        </w:rPr>
        <w:t>Barrier: Habitat recovery and restoration</w:t>
      </w:r>
    </w:p>
    <w:p w14:paraId="77C2692D" w14:textId="3CBB5F0B" w:rsidR="00F25301" w:rsidRDefault="00F25301" w:rsidP="006A24E4">
      <w:pPr>
        <w:spacing w:after="0"/>
        <w:rPr>
          <w:rFonts w:cs="Times New Roman"/>
          <w:color w:val="00B050"/>
          <w:szCs w:val="24"/>
        </w:rPr>
      </w:pPr>
      <w:r w:rsidRPr="00C66848">
        <w:rPr>
          <w:rFonts w:cs="Times New Roman"/>
          <w:color w:val="00B050"/>
          <w:szCs w:val="24"/>
        </w:rPr>
        <w:t xml:space="preserve">Canada’s Woodland Caribou recovery plan highlights an urgent need to undertake coordinated actions to reclaim caribou habitat, through restoration </w:t>
      </w:r>
      <w:r w:rsidR="00C66848" w:rsidRPr="00C66848">
        <w:rPr>
          <w:rFonts w:cs="Times New Roman"/>
          <w:color w:val="00B050"/>
          <w:szCs w:val="24"/>
        </w:rPr>
        <w:t>of the range of human landscape alterat</w:t>
      </w:r>
      <w:r w:rsidR="00C66848">
        <w:rPr>
          <w:rFonts w:cs="Times New Roman"/>
          <w:color w:val="00B050"/>
          <w:szCs w:val="24"/>
        </w:rPr>
        <w:t xml:space="preserve">ions (Environment Canada, 2012); this could therefore be another </w:t>
      </w:r>
      <w:r w:rsidR="00A20A15">
        <w:rPr>
          <w:rFonts w:cs="Times New Roman"/>
          <w:color w:val="00B050"/>
          <w:szCs w:val="24"/>
        </w:rPr>
        <w:t xml:space="preserve">functional </w:t>
      </w:r>
      <w:r w:rsidR="00C66848">
        <w:rPr>
          <w:rFonts w:cs="Times New Roman"/>
          <w:color w:val="00B050"/>
          <w:szCs w:val="24"/>
        </w:rPr>
        <w:t xml:space="preserve">barrier to occurrence of the </w:t>
      </w:r>
      <w:r w:rsidR="00C66848">
        <w:rPr>
          <w:rFonts w:cs="Times New Roman"/>
          <w:color w:val="00B050"/>
          <w:szCs w:val="24"/>
        </w:rPr>
        <w:lastRenderedPageBreak/>
        <w:t>risk-event.</w:t>
      </w:r>
      <w:r w:rsidR="00F547D4">
        <w:rPr>
          <w:rFonts w:cs="Times New Roman"/>
          <w:color w:val="00B050"/>
          <w:szCs w:val="24"/>
        </w:rPr>
        <w:t xml:space="preserve"> </w:t>
      </w:r>
      <w:r w:rsidR="009B5847">
        <w:rPr>
          <w:rFonts w:cs="Times New Roman"/>
          <w:color w:val="00B050"/>
          <w:szCs w:val="24"/>
        </w:rPr>
        <w:t xml:space="preserve">Although restoration activities can be undertaken after the occurrence of the risk-event, the intervention is more applicable to future risks as a threat barrier.  </w:t>
      </w:r>
      <w:r w:rsidR="00F547D4">
        <w:rPr>
          <w:rFonts w:cs="Times New Roman"/>
          <w:color w:val="00B050"/>
          <w:szCs w:val="24"/>
        </w:rPr>
        <w:t xml:space="preserve">We are not aware of any current restoration efforts occurring in our study areas, therefore </w:t>
      </w:r>
      <w:r w:rsidR="00F547D4" w:rsidRPr="00676F16">
        <w:rPr>
          <w:rFonts w:cs="Times New Roman"/>
          <w:color w:val="00B050"/>
          <w:szCs w:val="24"/>
        </w:rPr>
        <w:t xml:space="preserve">the current </w:t>
      </w:r>
      <w:r w:rsidR="00F547D4">
        <w:rPr>
          <w:rFonts w:cs="Times New Roman"/>
          <w:color w:val="00B050"/>
          <w:szCs w:val="24"/>
        </w:rPr>
        <w:t xml:space="preserve">LOPA </w:t>
      </w:r>
      <w:r w:rsidR="00F547D4" w:rsidRPr="00676F16">
        <w:rPr>
          <w:rFonts w:cs="Times New Roman"/>
          <w:color w:val="00B050"/>
          <w:szCs w:val="24"/>
        </w:rPr>
        <w:t>proba</w:t>
      </w:r>
      <w:r w:rsidR="00F547D4">
        <w:rPr>
          <w:rFonts w:cs="Times New Roman"/>
          <w:color w:val="00B050"/>
          <w:szCs w:val="24"/>
        </w:rPr>
        <w:t xml:space="preserve">bility </w:t>
      </w:r>
      <w:r w:rsidR="00F547D4" w:rsidRPr="00676F16">
        <w:rPr>
          <w:rFonts w:cs="Times New Roman"/>
          <w:color w:val="00B050"/>
          <w:szCs w:val="24"/>
        </w:rPr>
        <w:t xml:space="preserve">for this barrier </w:t>
      </w:r>
      <w:r w:rsidR="00F547D4">
        <w:rPr>
          <w:rFonts w:cs="Times New Roman"/>
          <w:color w:val="00B050"/>
          <w:szCs w:val="24"/>
        </w:rPr>
        <w:t xml:space="preserve">is assigned </w:t>
      </w:r>
      <w:r w:rsidR="00F547D4" w:rsidRPr="00676F16">
        <w:rPr>
          <w:rFonts w:cs="Times New Roman"/>
          <w:color w:val="00B050"/>
          <w:szCs w:val="24"/>
        </w:rPr>
        <w:t>as 1.0 (100%</w:t>
      </w:r>
      <w:r w:rsidR="00F547D4">
        <w:rPr>
          <w:rFonts w:cs="Times New Roman"/>
          <w:color w:val="00B050"/>
          <w:szCs w:val="24"/>
        </w:rPr>
        <w:t xml:space="preserve"> failure).</w:t>
      </w:r>
    </w:p>
    <w:p w14:paraId="7B3A0F0C" w14:textId="77777777" w:rsidR="00C80E06" w:rsidRPr="00C66848" w:rsidRDefault="00C80E06" w:rsidP="006A24E4">
      <w:pPr>
        <w:spacing w:after="0"/>
        <w:rPr>
          <w:rFonts w:cs="Times New Roman"/>
          <w:color w:val="00B050"/>
          <w:szCs w:val="24"/>
        </w:rPr>
      </w:pPr>
    </w:p>
    <w:p w14:paraId="0F2CE018" w14:textId="0D37A7C8" w:rsidR="00C80E06" w:rsidRPr="00C80E06" w:rsidRDefault="00C34E72" w:rsidP="00C80E06">
      <w:pPr>
        <w:pStyle w:val="Heading5"/>
        <w:rPr>
          <w:color w:val="00B050"/>
        </w:rPr>
      </w:pPr>
      <w:r w:rsidRPr="00C80E06">
        <w:rPr>
          <w:color w:val="00B050"/>
        </w:rPr>
        <w:t>Escalator:</w:t>
      </w:r>
      <w:r w:rsidR="00C80E06" w:rsidRPr="00C80E06">
        <w:rPr>
          <w:color w:val="00B050"/>
        </w:rPr>
        <w:t xml:space="preserve"> Climate change</w:t>
      </w:r>
    </w:p>
    <w:p w14:paraId="723495A7" w14:textId="24221A29" w:rsidR="00654609" w:rsidRDefault="00C66848" w:rsidP="00C66848">
      <w:pPr>
        <w:rPr>
          <w:rFonts w:cs="Times New Roman"/>
          <w:szCs w:val="24"/>
        </w:rPr>
      </w:pPr>
      <w:r w:rsidRPr="00654609">
        <w:rPr>
          <w:rFonts w:cs="Times New Roman"/>
          <w:color w:val="00B050"/>
          <w:szCs w:val="24"/>
        </w:rPr>
        <w:t xml:space="preserve">We indicated climate change as a potential risk </w:t>
      </w:r>
      <w:r w:rsidR="005A32B3">
        <w:rPr>
          <w:rFonts w:cs="Times New Roman"/>
          <w:color w:val="00B050"/>
          <w:szCs w:val="24"/>
        </w:rPr>
        <w:t>escal</w:t>
      </w:r>
      <w:r w:rsidRPr="00654609">
        <w:rPr>
          <w:rFonts w:cs="Times New Roman"/>
          <w:color w:val="00B050"/>
          <w:szCs w:val="24"/>
        </w:rPr>
        <w:t xml:space="preserve">ator for this barrier, because zonal shifts in habitat location could act counter to restoration efforts.  </w:t>
      </w:r>
      <w:r w:rsidRPr="00C66848">
        <w:rPr>
          <w:rFonts w:cs="Times New Roman"/>
          <w:szCs w:val="24"/>
        </w:rPr>
        <w:t>C</w:t>
      </w:r>
      <w:r w:rsidR="006A24E4" w:rsidRPr="00C66848">
        <w:rPr>
          <w:rFonts w:cs="Times New Roman"/>
          <w:szCs w:val="24"/>
        </w:rPr>
        <w:t xml:space="preserve">limate envelopes </w:t>
      </w:r>
      <w:r w:rsidR="006D2220">
        <w:rPr>
          <w:rFonts w:cs="Times New Roman"/>
          <w:szCs w:val="24"/>
        </w:rPr>
        <w:t xml:space="preserve">for forests </w:t>
      </w:r>
      <w:r w:rsidR="006A24E4" w:rsidRPr="00C66848">
        <w:rPr>
          <w:rFonts w:cs="Times New Roman"/>
          <w:szCs w:val="24"/>
        </w:rPr>
        <w:t xml:space="preserve">are expected to shift by ca. 10km/year in northern latitudes, resulting in limited growth and maladaptation of local tree genotypes (Winder </w:t>
      </w:r>
      <w:r w:rsidR="006A24E4" w:rsidRPr="00C66848">
        <w:rPr>
          <w:rFonts w:cs="Times New Roman"/>
          <w:i/>
          <w:szCs w:val="24"/>
        </w:rPr>
        <w:t>et al.</w:t>
      </w:r>
      <w:r w:rsidR="006A24E4" w:rsidRPr="00C66848">
        <w:rPr>
          <w:rFonts w:cs="Times New Roman"/>
          <w:szCs w:val="24"/>
        </w:rPr>
        <w:t xml:space="preserve">, 2011). </w:t>
      </w:r>
      <w:r w:rsidR="00654609" w:rsidRPr="00654609">
        <w:rPr>
          <w:rFonts w:cs="Times New Roman"/>
          <w:color w:val="00B050"/>
          <w:szCs w:val="24"/>
        </w:rPr>
        <w:t>More specifically, recent modeling efforts have shown that Northeaster</w:t>
      </w:r>
      <w:r w:rsidR="006B487B">
        <w:rPr>
          <w:rFonts w:cs="Times New Roman"/>
          <w:color w:val="00B050"/>
          <w:szCs w:val="24"/>
        </w:rPr>
        <w:t>n</w:t>
      </w:r>
      <w:r w:rsidR="00654609" w:rsidRPr="00654609">
        <w:rPr>
          <w:rFonts w:cs="Times New Roman"/>
          <w:color w:val="00B050"/>
          <w:szCs w:val="24"/>
        </w:rPr>
        <w:t xml:space="preserve"> British Columbia may experience significant changes in forest habitat during this century</w:t>
      </w:r>
      <w:r w:rsidR="00654609">
        <w:rPr>
          <w:rFonts w:cs="Times New Roman"/>
          <w:color w:val="00B050"/>
          <w:szCs w:val="24"/>
        </w:rPr>
        <w:t xml:space="preserve"> (</w:t>
      </w:r>
      <w:r w:rsidR="0083319C">
        <w:rPr>
          <w:rFonts w:cs="Times New Roman"/>
          <w:color w:val="00B050"/>
          <w:szCs w:val="24"/>
        </w:rPr>
        <w:t xml:space="preserve">Mahony </w:t>
      </w:r>
      <w:r w:rsidR="0083319C" w:rsidRPr="0083319C">
        <w:rPr>
          <w:rFonts w:cs="Times New Roman"/>
          <w:i/>
          <w:color w:val="00B050"/>
          <w:szCs w:val="24"/>
        </w:rPr>
        <w:t>et al</w:t>
      </w:r>
      <w:r w:rsidR="000A5DEB">
        <w:rPr>
          <w:rFonts w:cs="Times New Roman"/>
          <w:color w:val="00B050"/>
          <w:szCs w:val="24"/>
        </w:rPr>
        <w:t>.,</w:t>
      </w:r>
      <w:r w:rsidR="0083319C">
        <w:rPr>
          <w:rFonts w:cs="Times New Roman"/>
          <w:color w:val="00B050"/>
          <w:szCs w:val="24"/>
        </w:rPr>
        <w:t xml:space="preserve"> 2018</w:t>
      </w:r>
      <w:r w:rsidR="00654609">
        <w:rPr>
          <w:rFonts w:cs="Times New Roman"/>
          <w:color w:val="00B050"/>
          <w:szCs w:val="24"/>
        </w:rPr>
        <w:t>)</w:t>
      </w:r>
      <w:r w:rsidR="00654609" w:rsidRPr="00654609">
        <w:rPr>
          <w:rFonts w:cs="Times New Roman"/>
          <w:color w:val="00B050"/>
          <w:szCs w:val="24"/>
        </w:rPr>
        <w:t xml:space="preserve">.  </w:t>
      </w:r>
      <w:r w:rsidR="006B487B">
        <w:rPr>
          <w:rFonts w:cs="Times New Roman"/>
          <w:color w:val="00B050"/>
          <w:szCs w:val="24"/>
        </w:rPr>
        <w:t>We mapped</w:t>
      </w:r>
      <w:r w:rsidR="00F9684C">
        <w:rPr>
          <w:rFonts w:cs="Times New Roman"/>
          <w:color w:val="00B050"/>
          <w:szCs w:val="24"/>
        </w:rPr>
        <w:t xml:space="preserve"> the</w:t>
      </w:r>
      <w:r w:rsidR="00654609">
        <w:rPr>
          <w:rFonts w:cs="Times New Roman"/>
          <w:color w:val="00B050"/>
          <w:szCs w:val="24"/>
        </w:rPr>
        <w:t xml:space="preserve"> distribution of optimal habitat for key tree species </w:t>
      </w:r>
      <w:r w:rsidR="00F9684C">
        <w:rPr>
          <w:rFonts w:cs="Times New Roman"/>
          <w:color w:val="00B050"/>
          <w:szCs w:val="24"/>
        </w:rPr>
        <w:t>in the study area (white spruce, blac</w:t>
      </w:r>
      <w:r w:rsidR="006B487B">
        <w:rPr>
          <w:rFonts w:cs="Times New Roman"/>
          <w:color w:val="00B050"/>
          <w:szCs w:val="24"/>
        </w:rPr>
        <w:t>k spruce, and aspen)</w:t>
      </w:r>
      <w:r w:rsidR="00F9684C">
        <w:rPr>
          <w:rFonts w:cs="Times New Roman"/>
          <w:color w:val="00B050"/>
          <w:szCs w:val="24"/>
        </w:rPr>
        <w:t xml:space="preserve"> </w:t>
      </w:r>
      <w:r w:rsidR="006B487B">
        <w:rPr>
          <w:rFonts w:cs="Times New Roman"/>
          <w:color w:val="00B050"/>
          <w:szCs w:val="24"/>
        </w:rPr>
        <w:t>using data derived from RF climate envelope models (</w:t>
      </w:r>
      <w:commentRangeStart w:id="124"/>
      <w:r w:rsidR="006B487B">
        <w:rPr>
          <w:rFonts w:cs="Times New Roman"/>
          <w:color w:val="00B050"/>
          <w:szCs w:val="24"/>
        </w:rPr>
        <w:t>Wang and Campbell, 2018</w:t>
      </w:r>
      <w:commentRangeEnd w:id="124"/>
      <w:r w:rsidR="006B487B">
        <w:rPr>
          <w:rStyle w:val="CommentReference"/>
        </w:rPr>
        <w:commentReference w:id="124"/>
      </w:r>
      <w:r w:rsidR="006B487B">
        <w:rPr>
          <w:rFonts w:cs="Times New Roman"/>
          <w:color w:val="00B050"/>
          <w:szCs w:val="24"/>
        </w:rPr>
        <w:t>) to confirm the potential for large-scale</w:t>
      </w:r>
      <w:r w:rsidR="00654609" w:rsidRPr="00F9684C">
        <w:rPr>
          <w:rFonts w:cs="Times New Roman"/>
          <w:color w:val="00B050"/>
          <w:szCs w:val="24"/>
        </w:rPr>
        <w:t xml:space="preserve"> shifts for our study areas</w:t>
      </w:r>
      <w:r w:rsidR="00C30A6E" w:rsidRPr="00F9684C">
        <w:rPr>
          <w:rFonts w:cs="Times New Roman"/>
          <w:color w:val="00B050"/>
          <w:szCs w:val="24"/>
        </w:rPr>
        <w:t xml:space="preserve"> (</w:t>
      </w:r>
      <w:r w:rsidR="00F9684C" w:rsidRPr="00F9684C">
        <w:rPr>
          <w:rFonts w:cs="Times New Roman"/>
          <w:color w:val="00B050"/>
          <w:szCs w:val="24"/>
        </w:rPr>
        <w:t>Figure</w:t>
      </w:r>
      <w:r w:rsidR="00F9684C">
        <w:rPr>
          <w:rFonts w:cs="Times New Roman"/>
          <w:color w:val="00B050"/>
          <w:szCs w:val="24"/>
        </w:rPr>
        <w:t xml:space="preserve"> 3, Table 2</w:t>
      </w:r>
      <w:r w:rsidR="00654609">
        <w:rPr>
          <w:rFonts w:cs="Times New Roman"/>
          <w:color w:val="00B050"/>
          <w:szCs w:val="24"/>
        </w:rPr>
        <w:t>).</w:t>
      </w:r>
    </w:p>
    <w:p w14:paraId="2250811D" w14:textId="212858B0" w:rsidR="00C66848" w:rsidRPr="00463AB6" w:rsidRDefault="0083319C" w:rsidP="00C66848">
      <w:pPr>
        <w:rPr>
          <w:rFonts w:cs="Times New Roman"/>
          <w:color w:val="00B050"/>
          <w:szCs w:val="24"/>
        </w:rPr>
      </w:pPr>
      <w:r w:rsidRPr="0083319C">
        <w:rPr>
          <w:rFonts w:cs="Times New Roman"/>
          <w:color w:val="00B050"/>
          <w:szCs w:val="24"/>
        </w:rPr>
        <w:t>A</w:t>
      </w:r>
      <w:r w:rsidR="006A24E4" w:rsidRPr="0083319C">
        <w:rPr>
          <w:rFonts w:cs="Times New Roman"/>
          <w:color w:val="00B050"/>
          <w:szCs w:val="24"/>
        </w:rPr>
        <w:t xml:space="preserve">ssisted migration of appropriate tree provenances (Pedlar </w:t>
      </w:r>
      <w:r w:rsidR="006A24E4" w:rsidRPr="0083319C">
        <w:rPr>
          <w:rFonts w:cs="Times New Roman"/>
          <w:i/>
          <w:color w:val="00B050"/>
          <w:szCs w:val="24"/>
        </w:rPr>
        <w:t>et al</w:t>
      </w:r>
      <w:r w:rsidR="006A24E4" w:rsidRPr="0083319C">
        <w:rPr>
          <w:rFonts w:cs="Times New Roman"/>
          <w:color w:val="00B050"/>
          <w:szCs w:val="24"/>
        </w:rPr>
        <w:t xml:space="preserve">., 2012) could ensure recruitment of climate-adapted tree seedlings and ecological succession in </w:t>
      </w:r>
      <w:r>
        <w:rPr>
          <w:rFonts w:cs="Times New Roman"/>
          <w:color w:val="00B050"/>
          <w:szCs w:val="24"/>
        </w:rPr>
        <w:t>reclamation projects</w:t>
      </w:r>
      <w:r w:rsidR="006A24E4" w:rsidRPr="0083319C">
        <w:rPr>
          <w:rFonts w:cs="Times New Roman"/>
          <w:color w:val="00B050"/>
          <w:szCs w:val="24"/>
        </w:rPr>
        <w:t>.</w:t>
      </w:r>
      <w:r w:rsidRPr="0083319C">
        <w:rPr>
          <w:rFonts w:cs="Times New Roman"/>
          <w:color w:val="00B050"/>
          <w:szCs w:val="24"/>
        </w:rPr>
        <w:t xml:space="preserve">  Without </w:t>
      </w:r>
      <w:r>
        <w:rPr>
          <w:rFonts w:cs="Times New Roman"/>
          <w:color w:val="00B050"/>
          <w:szCs w:val="24"/>
        </w:rPr>
        <w:t xml:space="preserve">estimating </w:t>
      </w:r>
      <w:r w:rsidRPr="0083319C">
        <w:rPr>
          <w:rFonts w:cs="Times New Roman"/>
          <w:color w:val="00B050"/>
          <w:szCs w:val="24"/>
        </w:rPr>
        <w:t xml:space="preserve">its </w:t>
      </w:r>
      <w:r>
        <w:rPr>
          <w:rFonts w:cs="Times New Roman"/>
          <w:color w:val="00B050"/>
          <w:szCs w:val="24"/>
        </w:rPr>
        <w:t>specific contribution to</w:t>
      </w:r>
      <w:r w:rsidRPr="0083319C">
        <w:rPr>
          <w:rFonts w:cs="Times New Roman"/>
          <w:color w:val="00B050"/>
          <w:szCs w:val="24"/>
        </w:rPr>
        <w:t xml:space="preserve"> LOPA </w:t>
      </w:r>
      <w:r>
        <w:rPr>
          <w:rFonts w:cs="Times New Roman"/>
          <w:color w:val="00B050"/>
          <w:szCs w:val="24"/>
        </w:rPr>
        <w:t>probabilities</w:t>
      </w:r>
      <w:r w:rsidRPr="0083319C">
        <w:rPr>
          <w:rFonts w:cs="Times New Roman"/>
          <w:color w:val="00B050"/>
          <w:szCs w:val="24"/>
        </w:rPr>
        <w:t xml:space="preserve">, we nevertheless include it as a barrier that could </w:t>
      </w:r>
      <w:r>
        <w:rPr>
          <w:rFonts w:cs="Times New Roman"/>
          <w:color w:val="00B050"/>
          <w:szCs w:val="24"/>
        </w:rPr>
        <w:t xml:space="preserve">potentially </w:t>
      </w:r>
      <w:r w:rsidRPr="0083319C">
        <w:rPr>
          <w:rFonts w:cs="Times New Roman"/>
          <w:color w:val="00B050"/>
          <w:szCs w:val="24"/>
        </w:rPr>
        <w:t xml:space="preserve">be employed </w:t>
      </w:r>
      <w:r>
        <w:rPr>
          <w:rFonts w:cs="Times New Roman"/>
          <w:color w:val="00B050"/>
          <w:szCs w:val="24"/>
        </w:rPr>
        <w:t>in</w:t>
      </w:r>
      <w:r w:rsidRPr="0083319C">
        <w:rPr>
          <w:rFonts w:cs="Times New Roman"/>
          <w:color w:val="00B050"/>
          <w:szCs w:val="24"/>
        </w:rPr>
        <w:t xml:space="preserve"> restoration efforts to forestall the </w:t>
      </w:r>
      <w:r w:rsidR="005A32B3">
        <w:rPr>
          <w:rFonts w:cs="Times New Roman"/>
          <w:color w:val="00B050"/>
          <w:szCs w:val="24"/>
        </w:rPr>
        <w:t>escalation</w:t>
      </w:r>
      <w:r w:rsidRPr="0083319C">
        <w:rPr>
          <w:rFonts w:cs="Times New Roman"/>
          <w:color w:val="00B050"/>
          <w:szCs w:val="24"/>
        </w:rPr>
        <w:t xml:space="preserve"> of risk due to climate </w:t>
      </w:r>
      <w:r w:rsidRPr="00463AB6">
        <w:rPr>
          <w:rFonts w:cs="Times New Roman"/>
          <w:color w:val="00B050"/>
          <w:szCs w:val="24"/>
        </w:rPr>
        <w:t>change.</w:t>
      </w:r>
    </w:p>
    <w:p w14:paraId="2E6BE917" w14:textId="46314713" w:rsidR="00FB6776" w:rsidRPr="00463AB6" w:rsidRDefault="00FB6776" w:rsidP="00FB6776">
      <w:pPr>
        <w:pStyle w:val="Heading4"/>
        <w:rPr>
          <w:color w:val="00B050"/>
        </w:rPr>
      </w:pPr>
      <w:r w:rsidRPr="00463AB6">
        <w:rPr>
          <w:color w:val="00B050"/>
        </w:rPr>
        <w:t>Barrier: Afforestation via forestry practices</w:t>
      </w:r>
    </w:p>
    <w:p w14:paraId="2A10BE28" w14:textId="5A033112" w:rsidR="00FB6776" w:rsidRDefault="00FE586D" w:rsidP="00FB6776">
      <w:r w:rsidRPr="00FE586D">
        <w:rPr>
          <w:color w:val="00B050"/>
        </w:rPr>
        <w:t xml:space="preserve">Our study areas include approximately 30% area corresponding to trace </w:t>
      </w:r>
      <w:r w:rsidR="008E0B40">
        <w:rPr>
          <w:color w:val="00B050"/>
        </w:rPr>
        <w:t xml:space="preserve">caribou </w:t>
      </w:r>
      <w:r w:rsidRPr="00FE586D">
        <w:rPr>
          <w:color w:val="00B050"/>
        </w:rPr>
        <w:t xml:space="preserve">occurrence.  We have therefore included afforestation in zones of trace occurrence as a potential barrier to habitat appropriation, as it might in theory create more optimal habitat to offset appropriations in other areas.  Absent any current efforts to establish new forests in our study areas, the </w:t>
      </w:r>
      <w:r w:rsidRPr="00FE586D">
        <w:rPr>
          <w:rFonts w:cs="Times New Roman"/>
          <w:color w:val="00B050"/>
          <w:szCs w:val="24"/>
        </w:rPr>
        <w:t xml:space="preserve">current </w:t>
      </w:r>
      <w:r>
        <w:rPr>
          <w:rFonts w:cs="Times New Roman"/>
          <w:color w:val="00B050"/>
          <w:szCs w:val="24"/>
        </w:rPr>
        <w:t xml:space="preserve">LOPA </w:t>
      </w:r>
      <w:r w:rsidRPr="00676F16">
        <w:rPr>
          <w:rFonts w:cs="Times New Roman"/>
          <w:color w:val="00B050"/>
          <w:szCs w:val="24"/>
        </w:rPr>
        <w:t>proba</w:t>
      </w:r>
      <w:r>
        <w:rPr>
          <w:rFonts w:cs="Times New Roman"/>
          <w:color w:val="00B050"/>
          <w:szCs w:val="24"/>
        </w:rPr>
        <w:t xml:space="preserve">bility </w:t>
      </w:r>
      <w:r w:rsidRPr="00676F16">
        <w:rPr>
          <w:rFonts w:cs="Times New Roman"/>
          <w:color w:val="00B050"/>
          <w:szCs w:val="24"/>
        </w:rPr>
        <w:t xml:space="preserve">for this barrier </w:t>
      </w:r>
      <w:r>
        <w:rPr>
          <w:rFonts w:cs="Times New Roman"/>
          <w:color w:val="00B050"/>
          <w:szCs w:val="24"/>
        </w:rPr>
        <w:t xml:space="preserve">is assigned </w:t>
      </w:r>
      <w:r w:rsidRPr="00676F16">
        <w:rPr>
          <w:rFonts w:cs="Times New Roman"/>
          <w:color w:val="00B050"/>
          <w:szCs w:val="24"/>
        </w:rPr>
        <w:t>as 1.0 (100%</w:t>
      </w:r>
      <w:r>
        <w:rPr>
          <w:rFonts w:cs="Times New Roman"/>
          <w:color w:val="00B050"/>
          <w:szCs w:val="24"/>
        </w:rPr>
        <w:t xml:space="preserve"> failure)</w:t>
      </w:r>
    </w:p>
    <w:p w14:paraId="741F68FC" w14:textId="56FA2051" w:rsidR="004C73E1" w:rsidRPr="00463AB6" w:rsidRDefault="004C73E1" w:rsidP="004C73E1">
      <w:pPr>
        <w:pStyle w:val="Heading3"/>
        <w:rPr>
          <w:color w:val="00B050"/>
        </w:rPr>
      </w:pPr>
      <w:r w:rsidRPr="00463AB6">
        <w:rPr>
          <w:color w:val="00B050"/>
        </w:rPr>
        <w:t>Threat: Stresses reducing caribou fitness and health</w:t>
      </w:r>
    </w:p>
    <w:p w14:paraId="747B04E6" w14:textId="369AB43B" w:rsidR="00BA383B" w:rsidRDefault="00802470" w:rsidP="00FB6776">
      <w:pPr>
        <w:rPr>
          <w:color w:val="00B050"/>
        </w:rPr>
      </w:pPr>
      <w:r w:rsidRPr="00260965">
        <w:rPr>
          <w:color w:val="00B050"/>
        </w:rPr>
        <w:t>We considered caribou stressors to be a main threat potentially leading to the risk-event, because Canada’s recovery strategy for Woodl</w:t>
      </w:r>
      <w:r w:rsidR="007C2079">
        <w:rPr>
          <w:color w:val="00B050"/>
        </w:rPr>
        <w:t>and Caribou (Environment Canada</w:t>
      </w:r>
      <w:r w:rsidRPr="00260965">
        <w:rPr>
          <w:color w:val="00B050"/>
        </w:rPr>
        <w:t xml:space="preserve"> 2012) considers </w:t>
      </w:r>
      <w:r w:rsidR="00260965" w:rsidRPr="00260965">
        <w:rPr>
          <w:color w:val="00B050"/>
        </w:rPr>
        <w:t xml:space="preserve">several </w:t>
      </w:r>
      <w:r w:rsidRPr="00260965">
        <w:rPr>
          <w:color w:val="00B050"/>
        </w:rPr>
        <w:t xml:space="preserve">dimensions of this factor </w:t>
      </w:r>
      <w:r w:rsidR="00260965" w:rsidRPr="00260965">
        <w:rPr>
          <w:color w:val="00B050"/>
        </w:rPr>
        <w:t xml:space="preserve">(parasites and disease, severe weather, noise and light disturbance, vehicle collisions) </w:t>
      </w:r>
      <w:r w:rsidRPr="00260965">
        <w:rPr>
          <w:color w:val="00B050"/>
        </w:rPr>
        <w:t xml:space="preserve">to be threats of </w:t>
      </w:r>
      <w:r w:rsidR="00260965" w:rsidRPr="00260965">
        <w:rPr>
          <w:color w:val="00B050"/>
        </w:rPr>
        <w:t>low to moderate concern</w:t>
      </w:r>
      <w:r w:rsidR="00C80E06">
        <w:rPr>
          <w:color w:val="00B050"/>
        </w:rPr>
        <w:t xml:space="preserve">.  </w:t>
      </w:r>
      <w:r w:rsidR="008E0B40">
        <w:rPr>
          <w:color w:val="00B050"/>
        </w:rPr>
        <w:t xml:space="preserve">Schwantje </w:t>
      </w:r>
      <w:r w:rsidR="008E0B40" w:rsidRPr="006D26B8">
        <w:rPr>
          <w:i/>
          <w:color w:val="00B050"/>
        </w:rPr>
        <w:t>et al</w:t>
      </w:r>
      <w:r w:rsidR="008E0B40">
        <w:rPr>
          <w:color w:val="00B050"/>
        </w:rPr>
        <w:t>. 2016</w:t>
      </w:r>
      <w:r w:rsidR="00C80E06">
        <w:rPr>
          <w:color w:val="00B050"/>
        </w:rPr>
        <w:t xml:space="preserve"> report health concerns (e.g. disease, parasites) as potentially serious threats</w:t>
      </w:r>
      <w:r w:rsidRPr="00260965">
        <w:rPr>
          <w:color w:val="00B050"/>
        </w:rPr>
        <w:t>.</w:t>
      </w:r>
      <w:r w:rsidR="00260965" w:rsidRPr="00260965">
        <w:rPr>
          <w:color w:val="00B050"/>
        </w:rPr>
        <w:t xml:space="preserve">  </w:t>
      </w:r>
      <w:r w:rsidR="006D26B8">
        <w:rPr>
          <w:color w:val="00B050"/>
        </w:rPr>
        <w:t>T</w:t>
      </w:r>
      <w:r w:rsidR="00260965" w:rsidRPr="00260965">
        <w:rPr>
          <w:color w:val="00B050"/>
        </w:rPr>
        <w:t xml:space="preserve">hreats of low concern </w:t>
      </w:r>
      <w:r w:rsidR="006D26B8">
        <w:rPr>
          <w:color w:val="00B050"/>
        </w:rPr>
        <w:t xml:space="preserve">in the recovery strategy </w:t>
      </w:r>
      <w:r w:rsidR="00260965" w:rsidRPr="00260965">
        <w:rPr>
          <w:color w:val="00B050"/>
        </w:rPr>
        <w:t xml:space="preserve">nevertheless are reported to have ‘unknown’ </w:t>
      </w:r>
      <w:r w:rsidR="008E0B40">
        <w:rPr>
          <w:color w:val="00B050"/>
        </w:rPr>
        <w:t xml:space="preserve">annual </w:t>
      </w:r>
      <w:r w:rsidR="00260965" w:rsidRPr="00260965">
        <w:rPr>
          <w:color w:val="00B050"/>
        </w:rPr>
        <w:t>severity</w:t>
      </w:r>
      <w:r w:rsidR="008E0B40">
        <w:rPr>
          <w:color w:val="00B050"/>
        </w:rPr>
        <w:t xml:space="preserve"> and </w:t>
      </w:r>
      <w:r w:rsidR="006D26B8">
        <w:rPr>
          <w:color w:val="00B050"/>
        </w:rPr>
        <w:t xml:space="preserve">are </w:t>
      </w:r>
      <w:r w:rsidR="008E0B40">
        <w:rPr>
          <w:color w:val="00B050"/>
        </w:rPr>
        <w:t>an active area of investigation.</w:t>
      </w:r>
      <w:r w:rsidR="00260965" w:rsidRPr="00260965">
        <w:rPr>
          <w:color w:val="00B050"/>
        </w:rPr>
        <w:t xml:space="preserve"> </w:t>
      </w:r>
      <w:r w:rsidR="008E0B40">
        <w:rPr>
          <w:color w:val="00B050"/>
        </w:rPr>
        <w:t>W</w:t>
      </w:r>
      <w:r w:rsidR="00260965" w:rsidRPr="00260965">
        <w:rPr>
          <w:color w:val="00B050"/>
        </w:rPr>
        <w:t>e considered this to be an important consideration for inclusion of stressors in the framework.</w:t>
      </w:r>
      <w:r w:rsidR="000A5DEB">
        <w:rPr>
          <w:color w:val="00B050"/>
        </w:rPr>
        <w:t xml:space="preserve"> </w:t>
      </w:r>
    </w:p>
    <w:p w14:paraId="68578AC5" w14:textId="5A41A790" w:rsidR="0012037B" w:rsidRPr="0012037B" w:rsidRDefault="0012037B" w:rsidP="004C73E1">
      <w:pPr>
        <w:pStyle w:val="Heading4"/>
        <w:rPr>
          <w:color w:val="00B050"/>
        </w:rPr>
      </w:pPr>
      <w:r>
        <w:rPr>
          <w:color w:val="00B050"/>
        </w:rPr>
        <w:t>Management of forests for habitat providing food</w:t>
      </w:r>
    </w:p>
    <w:p w14:paraId="36E5B475" w14:textId="77777777" w:rsidR="008354BC" w:rsidRDefault="00BA383B" w:rsidP="0012037B">
      <w:pPr>
        <w:rPr>
          <w:color w:val="00B050"/>
        </w:rPr>
      </w:pPr>
      <w:r w:rsidRPr="0012037B">
        <w:rPr>
          <w:color w:val="00B050"/>
        </w:rPr>
        <w:t>As show</w:t>
      </w:r>
      <w:r w:rsidR="0012037B">
        <w:rPr>
          <w:color w:val="00B050"/>
        </w:rPr>
        <w:t>-</w:t>
      </w:r>
      <w:r w:rsidRPr="0012037B">
        <w:rPr>
          <w:color w:val="00B050"/>
        </w:rPr>
        <w:t xml:space="preserve">how, we have calculated the initial and current top threat frequencies for the Chinchaga herd of Northeastern British Columbia. </w:t>
      </w:r>
      <w:r w:rsidR="003F4A9A" w:rsidRPr="0012037B">
        <w:rPr>
          <w:color w:val="00B050"/>
        </w:rPr>
        <w:t>The current risk-</w:t>
      </w:r>
      <w:r w:rsidRPr="0012037B">
        <w:rPr>
          <w:color w:val="00B050"/>
        </w:rPr>
        <w:t xml:space="preserve">event frequency </w:t>
      </w:r>
      <w:r w:rsidR="003F4A9A" w:rsidRPr="0012037B">
        <w:rPr>
          <w:color w:val="00B050"/>
        </w:rPr>
        <w:t xml:space="preserve">(3.15%) </w:t>
      </w:r>
      <w:r w:rsidRPr="0012037B">
        <w:rPr>
          <w:color w:val="00B050"/>
        </w:rPr>
        <w:t xml:space="preserve">was calculated </w:t>
      </w:r>
      <w:r w:rsidR="003F4A9A" w:rsidRPr="0012037B">
        <w:rPr>
          <w:color w:val="00B050"/>
        </w:rPr>
        <w:t>using</w:t>
      </w:r>
      <w:r w:rsidRPr="0012037B">
        <w:rPr>
          <w:color w:val="00B050"/>
        </w:rPr>
        <w:t xml:space="preserve"> the same assumptions </w:t>
      </w:r>
      <w:r w:rsidR="003F4A9A" w:rsidRPr="0012037B">
        <w:rPr>
          <w:color w:val="00B050"/>
        </w:rPr>
        <w:t xml:space="preserve">listed for the Permanent habitat exclusion threat (Section 1.5.3).  </w:t>
      </w:r>
      <w:commentRangeStart w:id="125"/>
      <w:r w:rsidRPr="0012037B">
        <w:rPr>
          <w:color w:val="00B050"/>
        </w:rPr>
        <w:t>The initial frequency was calculated as</w:t>
      </w:r>
      <w:r w:rsidR="003F4A9A" w:rsidRPr="0012037B">
        <w:rPr>
          <w:color w:val="00B050"/>
        </w:rPr>
        <w:t xml:space="preserve"> the product of the current risk-</w:t>
      </w:r>
      <w:r w:rsidRPr="0012037B">
        <w:rPr>
          <w:color w:val="00B050"/>
        </w:rPr>
        <w:t>event frequency and the barrier frequencies as 2.5%</w:t>
      </w:r>
      <w:commentRangeEnd w:id="125"/>
      <w:r w:rsidR="0089296F" w:rsidRPr="0012037B">
        <w:rPr>
          <w:color w:val="00B050"/>
        </w:rPr>
        <w:commentReference w:id="125"/>
      </w:r>
      <w:r w:rsidRPr="0012037B">
        <w:rPr>
          <w:color w:val="00B050"/>
        </w:rPr>
        <w:t xml:space="preserve"> (Figure </w:t>
      </w:r>
      <w:r w:rsidR="0012037B" w:rsidRPr="0012037B">
        <w:rPr>
          <w:color w:val="00B050"/>
        </w:rPr>
        <w:t>2</w:t>
      </w:r>
      <w:r w:rsidRPr="0012037B">
        <w:rPr>
          <w:color w:val="00B050"/>
        </w:rPr>
        <w:t>).</w:t>
      </w:r>
    </w:p>
    <w:p w14:paraId="079164A6" w14:textId="5DC94ABD" w:rsidR="004C73E1" w:rsidRPr="00463AB6" w:rsidRDefault="008354BC" w:rsidP="0012037B">
      <w:pPr>
        <w:rPr>
          <w:color w:val="00B050"/>
        </w:rPr>
      </w:pPr>
      <w:r w:rsidRPr="00363E50">
        <w:rPr>
          <w:b/>
          <w:color w:val="00B050"/>
          <w:highlight w:val="yellow"/>
        </w:rPr>
        <w:t>2.5.4.1.1</w:t>
      </w:r>
      <w:r>
        <w:rPr>
          <w:color w:val="00B050"/>
        </w:rPr>
        <w:t xml:space="preserve"> </w:t>
      </w:r>
      <w:r w:rsidR="00F910EC" w:rsidRPr="00363E50">
        <w:rPr>
          <w:b/>
          <w:color w:val="00B050"/>
        </w:rPr>
        <w:t xml:space="preserve">Barrier: </w:t>
      </w:r>
      <w:r w:rsidR="004C73E1" w:rsidRPr="00363E50">
        <w:rPr>
          <w:b/>
          <w:color w:val="00B050"/>
        </w:rPr>
        <w:t>Management of forests for habitat providing food</w:t>
      </w:r>
    </w:p>
    <w:p w14:paraId="28E56269" w14:textId="619DF56D" w:rsidR="00FB6776" w:rsidRPr="00C02792" w:rsidRDefault="00C02792" w:rsidP="00FB6776">
      <w:pPr>
        <w:rPr>
          <w:color w:val="00B050"/>
        </w:rPr>
      </w:pPr>
      <w:r w:rsidRPr="00C02792">
        <w:rPr>
          <w:color w:val="00B050"/>
        </w:rPr>
        <w:lastRenderedPageBreak/>
        <w:t>Concomitant with the</w:t>
      </w:r>
      <w:r w:rsidR="00DC27A1" w:rsidRPr="00C02792">
        <w:rPr>
          <w:color w:val="00B050"/>
        </w:rPr>
        <w:t xml:space="preserve"> management of habitat to provide </w:t>
      </w:r>
      <w:r w:rsidRPr="00C02792">
        <w:rPr>
          <w:color w:val="00B050"/>
        </w:rPr>
        <w:t xml:space="preserve">forest </w:t>
      </w:r>
      <w:r w:rsidR="00DC27A1" w:rsidRPr="00C02792">
        <w:rPr>
          <w:color w:val="00B050"/>
        </w:rPr>
        <w:t>cover (q.v. s</w:t>
      </w:r>
      <w:r w:rsidRPr="00C02792">
        <w:rPr>
          <w:color w:val="00B050"/>
        </w:rPr>
        <w:t>ection 2.4.1.4), caribou also require forest habitat providing food.  Again, habitat management</w:t>
      </w:r>
      <w:r w:rsidR="00DC27A1" w:rsidRPr="00C02792">
        <w:rPr>
          <w:color w:val="00B050"/>
        </w:rPr>
        <w:t xml:space="preserve"> is an urgent activity recommended by Canada’s Woodland Caribou recovery stra</w:t>
      </w:r>
      <w:r w:rsidRPr="00C02792">
        <w:rPr>
          <w:color w:val="00B050"/>
        </w:rPr>
        <w:t>tegy (Environment Canada 2012), and therefore incorporated in this framework as a barrier to caribou stressors.  In this case, however, provision of optimal food or browse would be the objective.</w:t>
      </w:r>
      <w:r w:rsidR="003F4A9A">
        <w:rPr>
          <w:color w:val="00B050"/>
        </w:rPr>
        <w:t xml:space="preserve"> </w:t>
      </w:r>
      <w:r w:rsidR="0089296F">
        <w:rPr>
          <w:color w:val="00B050"/>
        </w:rPr>
        <w:t>Lacking precise data for compliance with this objective, the LOPA probability for this barrier was set to 1.0 (neutral).</w:t>
      </w:r>
    </w:p>
    <w:p w14:paraId="5E6E4825" w14:textId="77A873EF" w:rsidR="0089296F" w:rsidRPr="0089296F" w:rsidRDefault="00B73465" w:rsidP="0089296F">
      <w:pPr>
        <w:pStyle w:val="Heading5"/>
        <w:rPr>
          <w:color w:val="00B050"/>
        </w:rPr>
      </w:pPr>
      <w:r w:rsidRPr="0089296F">
        <w:rPr>
          <w:color w:val="00B050"/>
        </w:rPr>
        <w:t>Escalator:</w:t>
      </w:r>
      <w:r w:rsidR="0089296F" w:rsidRPr="0089296F">
        <w:rPr>
          <w:color w:val="00B050"/>
        </w:rPr>
        <w:t xml:space="preserve"> Climate change</w:t>
      </w:r>
    </w:p>
    <w:p w14:paraId="53F0DA76" w14:textId="2D9C7902" w:rsidR="000C72BB" w:rsidRDefault="00DC27A1" w:rsidP="00DC27A1">
      <w:pPr>
        <w:rPr>
          <w:rFonts w:cs="Times New Roman"/>
          <w:szCs w:val="24"/>
        </w:rPr>
      </w:pPr>
      <w:r>
        <w:rPr>
          <w:rFonts w:cs="Times New Roman"/>
          <w:color w:val="00B050"/>
          <w:szCs w:val="24"/>
        </w:rPr>
        <w:t xml:space="preserve">Climate change could </w:t>
      </w:r>
      <w:r w:rsidR="005A32B3">
        <w:rPr>
          <w:rFonts w:cs="Times New Roman"/>
          <w:color w:val="00B050"/>
          <w:szCs w:val="24"/>
        </w:rPr>
        <w:t>escalate</w:t>
      </w:r>
      <w:r w:rsidR="000C72BB" w:rsidRPr="000C72BB">
        <w:rPr>
          <w:rFonts w:cs="Times New Roman"/>
          <w:color w:val="00B050"/>
          <w:szCs w:val="24"/>
        </w:rPr>
        <w:t xml:space="preserve"> </w:t>
      </w:r>
      <w:r>
        <w:rPr>
          <w:rFonts w:cs="Times New Roman"/>
          <w:color w:val="00B050"/>
          <w:szCs w:val="24"/>
        </w:rPr>
        <w:t xml:space="preserve">future </w:t>
      </w:r>
      <w:r w:rsidR="000C72BB" w:rsidRPr="000C72BB">
        <w:rPr>
          <w:rFonts w:cs="Times New Roman"/>
          <w:color w:val="00B050"/>
          <w:szCs w:val="24"/>
        </w:rPr>
        <w:t>risks for this barrier</w:t>
      </w:r>
      <w:r>
        <w:rPr>
          <w:rFonts w:cs="Times New Roman"/>
          <w:color w:val="00B050"/>
          <w:szCs w:val="24"/>
        </w:rPr>
        <w:t xml:space="preserve"> in several ways</w:t>
      </w:r>
      <w:r w:rsidR="000C72BB" w:rsidRPr="000C72BB">
        <w:rPr>
          <w:rFonts w:cs="Times New Roman"/>
          <w:color w:val="00B050"/>
          <w:szCs w:val="24"/>
        </w:rPr>
        <w:t xml:space="preserve">.  </w:t>
      </w:r>
      <w:r w:rsidR="00695133">
        <w:rPr>
          <w:rFonts w:cs="Times New Roman"/>
          <w:color w:val="00B050"/>
          <w:szCs w:val="24"/>
        </w:rPr>
        <w:t xml:space="preserve">As explained previously (Section 2.4.3.2), zonal shifts in optimal habitat for key tree species could ultimately lead to significant loss of caribou habitat in our study areas.  </w:t>
      </w:r>
      <w:r w:rsidR="00695133" w:rsidRPr="007C2079">
        <w:rPr>
          <w:rFonts w:cs="Times New Roman"/>
          <w:color w:val="00B050"/>
          <w:szCs w:val="24"/>
        </w:rPr>
        <w:t xml:space="preserve">As climate change proceeds, we expect increased fire frequency to reduce the proportion of old growth forest (Price </w:t>
      </w:r>
      <w:r w:rsidR="00695133" w:rsidRPr="007C2079">
        <w:rPr>
          <w:rFonts w:cs="Times New Roman"/>
          <w:i/>
          <w:color w:val="00B050"/>
          <w:szCs w:val="24"/>
        </w:rPr>
        <w:t>et al.</w:t>
      </w:r>
      <w:r w:rsidR="00695133" w:rsidRPr="007C2079">
        <w:rPr>
          <w:rFonts w:cs="Times New Roman"/>
          <w:color w:val="00B050"/>
          <w:szCs w:val="24"/>
        </w:rPr>
        <w:t xml:space="preserve"> 2013), and therefore availability of normal food sources.</w:t>
      </w:r>
      <w:r w:rsidR="00695133">
        <w:rPr>
          <w:rFonts w:cs="Times New Roman"/>
          <w:color w:val="00B050"/>
          <w:szCs w:val="24"/>
        </w:rPr>
        <w:t xml:space="preserve">  The potential concomitant increase in burned areas (Section 2.4.1.4) would exacerbate the situation by further limiting optimal habitat.  Moreover, climate change may bring a change in the frequency and/or intensity of extreme weather events.  </w:t>
      </w:r>
      <w:r w:rsidR="000C72BB">
        <w:rPr>
          <w:rFonts w:cs="Times New Roman"/>
          <w:szCs w:val="24"/>
        </w:rPr>
        <w:t>Extreme weather</w:t>
      </w:r>
      <w:r w:rsidR="000C72BB" w:rsidRPr="00306458">
        <w:rPr>
          <w:rFonts w:cs="Times New Roman"/>
          <w:szCs w:val="24"/>
        </w:rPr>
        <w:t xml:space="preserve"> primarily causes food deficits rather than direct mortality; these deficits can reduce fitness at critical points such as calving (Bergerud, 1996). </w:t>
      </w:r>
      <w:r w:rsidR="00695133" w:rsidRPr="00695133">
        <w:rPr>
          <w:rFonts w:cs="Times New Roman"/>
          <w:color w:val="00B050"/>
          <w:szCs w:val="24"/>
        </w:rPr>
        <w:t xml:space="preserve">We did not incorporate impacts from </w:t>
      </w:r>
      <w:r w:rsidR="000C72BB" w:rsidRPr="00695133">
        <w:rPr>
          <w:rFonts w:cs="Times New Roman"/>
          <w:color w:val="00B050"/>
          <w:szCs w:val="24"/>
        </w:rPr>
        <w:t xml:space="preserve">extreme events (extreme minimum temperatures, drought, heat waves, spring freeze phenomena, etc.) </w:t>
      </w:r>
      <w:r w:rsidR="00695133" w:rsidRPr="00695133">
        <w:rPr>
          <w:rFonts w:cs="Times New Roman"/>
          <w:color w:val="00B050"/>
          <w:szCs w:val="24"/>
        </w:rPr>
        <w:t xml:space="preserve">in our climate change scenario, because </w:t>
      </w:r>
      <w:r w:rsidR="000C72BB" w:rsidRPr="00695133">
        <w:rPr>
          <w:rFonts w:cs="Times New Roman"/>
          <w:szCs w:val="24"/>
        </w:rPr>
        <w:t xml:space="preserve">using global circulation models </w:t>
      </w:r>
      <w:r w:rsidR="00695133" w:rsidRPr="00695133">
        <w:rPr>
          <w:rFonts w:cs="Times New Roman"/>
          <w:szCs w:val="24"/>
        </w:rPr>
        <w:t xml:space="preserve">to predict these events </w:t>
      </w:r>
      <w:r w:rsidR="00695133">
        <w:rPr>
          <w:rFonts w:cs="Times New Roman"/>
          <w:color w:val="00B050"/>
          <w:szCs w:val="24"/>
        </w:rPr>
        <w:t xml:space="preserve">at this scale </w:t>
      </w:r>
      <w:r w:rsidR="000C72BB" w:rsidRPr="00695133">
        <w:rPr>
          <w:rFonts w:cs="Times New Roman"/>
          <w:szCs w:val="24"/>
        </w:rPr>
        <w:t>remains challengin</w:t>
      </w:r>
      <w:r w:rsidRPr="00695133">
        <w:rPr>
          <w:rFonts w:cs="Times New Roman"/>
          <w:szCs w:val="24"/>
        </w:rPr>
        <w:t>g, and</w:t>
      </w:r>
      <w:r w:rsidR="000C72BB" w:rsidRPr="00695133">
        <w:rPr>
          <w:rFonts w:cs="Times New Roman"/>
          <w:szCs w:val="24"/>
        </w:rPr>
        <w:t xml:space="preserve"> </w:t>
      </w:r>
      <w:r w:rsidR="000C72BB" w:rsidRPr="00306458">
        <w:rPr>
          <w:rFonts w:cs="Times New Roman"/>
          <w:szCs w:val="24"/>
        </w:rPr>
        <w:t xml:space="preserve">is an important knowledge gap in climate change adaptation research (Pedlar </w:t>
      </w:r>
      <w:r w:rsidR="000C72BB" w:rsidRPr="00306458">
        <w:rPr>
          <w:rFonts w:cs="Times New Roman"/>
          <w:i/>
          <w:szCs w:val="24"/>
        </w:rPr>
        <w:t>et al.</w:t>
      </w:r>
      <w:r w:rsidR="000C72BB" w:rsidRPr="00306458">
        <w:rPr>
          <w:rFonts w:cs="Times New Roman"/>
          <w:szCs w:val="24"/>
        </w:rPr>
        <w:t>, 201</w:t>
      </w:r>
      <w:r w:rsidR="000C72BB">
        <w:rPr>
          <w:rFonts w:cs="Times New Roman"/>
          <w:szCs w:val="24"/>
        </w:rPr>
        <w:t>2</w:t>
      </w:r>
      <w:r w:rsidR="000C72BB" w:rsidRPr="00306458">
        <w:rPr>
          <w:rFonts w:cs="Times New Roman"/>
          <w:szCs w:val="24"/>
        </w:rPr>
        <w:t>).</w:t>
      </w:r>
    </w:p>
    <w:p w14:paraId="11F79B0C" w14:textId="77777777" w:rsidR="0089296F" w:rsidRPr="0089296F" w:rsidRDefault="00B73465" w:rsidP="0089296F">
      <w:pPr>
        <w:pStyle w:val="Heading5"/>
        <w:rPr>
          <w:color w:val="00B050"/>
        </w:rPr>
      </w:pPr>
      <w:r w:rsidRPr="0089296F">
        <w:rPr>
          <w:color w:val="00B050"/>
        </w:rPr>
        <w:t xml:space="preserve">Escalator: </w:t>
      </w:r>
      <w:r w:rsidR="0089296F" w:rsidRPr="0089296F">
        <w:rPr>
          <w:color w:val="00B050"/>
        </w:rPr>
        <w:t>Ongoing disturbance</w:t>
      </w:r>
    </w:p>
    <w:p w14:paraId="76C83E48" w14:textId="74DE5F36" w:rsidR="00470DAF" w:rsidRDefault="00631A55" w:rsidP="00DC27A1">
      <w:pPr>
        <w:rPr>
          <w:rFonts w:cs="Times New Roman"/>
          <w:color w:val="00B050"/>
          <w:szCs w:val="24"/>
        </w:rPr>
      </w:pPr>
      <w:r w:rsidRPr="00631A55">
        <w:rPr>
          <w:rFonts w:cs="Times New Roman"/>
          <w:color w:val="00B050"/>
          <w:szCs w:val="24"/>
        </w:rPr>
        <w:t xml:space="preserve">Ongoing disturbance could theoretically outstrip current rates of disturbance and natural recovery.  Because this factor could be important in </w:t>
      </w:r>
      <w:r>
        <w:rPr>
          <w:rFonts w:cs="Times New Roman"/>
          <w:color w:val="00B050"/>
          <w:szCs w:val="24"/>
        </w:rPr>
        <w:t xml:space="preserve">modeling various future </w:t>
      </w:r>
      <w:r w:rsidRPr="00631A55">
        <w:rPr>
          <w:rFonts w:cs="Times New Roman"/>
          <w:color w:val="00B050"/>
          <w:szCs w:val="24"/>
        </w:rPr>
        <w:t xml:space="preserve">scenarios, it is included as a second potential risk </w:t>
      </w:r>
      <w:r w:rsidR="005A32B3">
        <w:rPr>
          <w:rFonts w:cs="Times New Roman"/>
          <w:color w:val="00B050"/>
          <w:szCs w:val="24"/>
        </w:rPr>
        <w:t>escala</w:t>
      </w:r>
      <w:r w:rsidRPr="00631A55">
        <w:rPr>
          <w:rFonts w:cs="Times New Roman"/>
          <w:color w:val="00B050"/>
          <w:szCs w:val="24"/>
        </w:rPr>
        <w:t>tor for this barrier</w:t>
      </w:r>
      <w:r>
        <w:rPr>
          <w:rFonts w:cs="Times New Roman"/>
          <w:szCs w:val="24"/>
        </w:rPr>
        <w:t>.</w:t>
      </w:r>
    </w:p>
    <w:p w14:paraId="33C002EA" w14:textId="236D3EFA" w:rsidR="00463AB6" w:rsidRPr="0089296F" w:rsidRDefault="00463AB6" w:rsidP="00463AB6">
      <w:pPr>
        <w:pStyle w:val="Heading4"/>
        <w:rPr>
          <w:color w:val="00B050"/>
        </w:rPr>
      </w:pPr>
      <w:r w:rsidRPr="0089296F">
        <w:rPr>
          <w:color w:val="00B050"/>
        </w:rPr>
        <w:t>Barrier: Daily selection of high-quality habitat limiting stresses</w:t>
      </w:r>
    </w:p>
    <w:p w14:paraId="33A44C2C" w14:textId="484C6810" w:rsidR="00FB6776" w:rsidRDefault="00437EE3" w:rsidP="00C45DFF">
      <w:pPr>
        <w:rPr>
          <w:rFonts w:cs="Times New Roman"/>
          <w:iCs/>
          <w:color w:val="00B050"/>
          <w:szCs w:val="24"/>
        </w:rPr>
      </w:pPr>
      <w:r w:rsidRPr="00437EE3">
        <w:rPr>
          <w:rFonts w:cs="Times New Roman"/>
          <w:color w:val="00B050"/>
          <w:szCs w:val="24"/>
        </w:rPr>
        <w:t>C</w:t>
      </w:r>
      <w:r w:rsidR="00AA50B0" w:rsidRPr="00437EE3">
        <w:rPr>
          <w:rFonts w:cs="Times New Roman"/>
          <w:color w:val="00B050"/>
          <w:szCs w:val="24"/>
        </w:rPr>
        <w:t xml:space="preserve">aribou </w:t>
      </w:r>
      <w:r w:rsidRPr="00437EE3">
        <w:rPr>
          <w:rFonts w:cs="Times New Roman"/>
          <w:color w:val="00B050"/>
          <w:szCs w:val="24"/>
        </w:rPr>
        <w:t>can potentially</w:t>
      </w:r>
      <w:r w:rsidR="00AA50B0" w:rsidRPr="00437EE3">
        <w:rPr>
          <w:rFonts w:cs="Times New Roman"/>
          <w:color w:val="00B050"/>
          <w:szCs w:val="24"/>
        </w:rPr>
        <w:t xml:space="preserve"> compensate for forage deficits through day-to-day habitat selection (Rettie and Messier 2000).</w:t>
      </w:r>
      <w:r>
        <w:rPr>
          <w:rFonts w:cs="Times New Roman"/>
          <w:color w:val="00B050"/>
          <w:szCs w:val="24"/>
        </w:rPr>
        <w:t xml:space="preserve">  The recovery strategy priorities mentioned for general predator avoidance (Section 2.4.1.1) also apply here; w</w:t>
      </w:r>
      <w:r w:rsidRPr="0032047B">
        <w:rPr>
          <w:rFonts w:cs="Times New Roman"/>
          <w:color w:val="00B050"/>
          <w:szCs w:val="24"/>
        </w:rPr>
        <w:t>e therefore include this natural barrier as a key barrier to predation.</w:t>
      </w:r>
      <w:r w:rsidR="00605FD2">
        <w:rPr>
          <w:rFonts w:cs="Times New Roman"/>
          <w:color w:val="00B050"/>
          <w:szCs w:val="24"/>
        </w:rPr>
        <w:t xml:space="preserve">  Figure 1 indicates undisturbed habitat distributed throughout our study areas; there is certainly an opportunity for daily selection of high-quality habitat.  However, an ongoing need to understand caribou distribution and behaviour is highlighted in Canada’s recovery strategy.  We have therefore set the LOPA probability for this barrier to 0.8.</w:t>
      </w:r>
    </w:p>
    <w:p w14:paraId="10740861" w14:textId="3138C2CD" w:rsidR="0089296F" w:rsidRPr="00C45DFF" w:rsidRDefault="0089296F" w:rsidP="00C45DFF">
      <w:pPr>
        <w:pStyle w:val="Heading5"/>
        <w:rPr>
          <w:color w:val="00B050"/>
        </w:rPr>
      </w:pPr>
      <w:r w:rsidRPr="00C45DFF">
        <w:rPr>
          <w:color w:val="00B050"/>
        </w:rPr>
        <w:t>Escalator: Climate change</w:t>
      </w:r>
    </w:p>
    <w:p w14:paraId="2E05F811" w14:textId="334BE8B2" w:rsidR="00437EE3" w:rsidRPr="00437EE3" w:rsidRDefault="00386846" w:rsidP="00386846">
      <w:pPr>
        <w:spacing w:before="240"/>
        <w:rPr>
          <w:rFonts w:cs="Times New Roman"/>
          <w:iCs/>
          <w:color w:val="00B050"/>
          <w:szCs w:val="24"/>
        </w:rPr>
      </w:pPr>
      <w:r>
        <w:rPr>
          <w:rFonts w:cs="Times New Roman"/>
          <w:iCs/>
          <w:color w:val="00B050"/>
          <w:szCs w:val="24"/>
        </w:rPr>
        <w:t xml:space="preserve">As with the preceding section (2.4.4.1), climate change could </w:t>
      </w:r>
      <w:r w:rsidR="005A32B3">
        <w:rPr>
          <w:rFonts w:cs="Times New Roman"/>
          <w:iCs/>
          <w:color w:val="00B050"/>
          <w:szCs w:val="24"/>
        </w:rPr>
        <w:t>escal</w:t>
      </w:r>
      <w:r>
        <w:rPr>
          <w:rFonts w:cs="Times New Roman"/>
          <w:iCs/>
          <w:color w:val="00B050"/>
          <w:szCs w:val="24"/>
        </w:rPr>
        <w:t>ate risks for this natural barrier, by limiting the amount of available high-quality habitat and browse that would counter nutri</w:t>
      </w:r>
      <w:r w:rsidR="00605FD2">
        <w:rPr>
          <w:rFonts w:cs="Times New Roman"/>
          <w:iCs/>
          <w:color w:val="00B050"/>
          <w:szCs w:val="24"/>
        </w:rPr>
        <w:t>tional and physical stressors</w:t>
      </w:r>
      <w:r w:rsidR="00EE4894">
        <w:rPr>
          <w:rFonts w:cs="Times New Roman"/>
          <w:iCs/>
          <w:color w:val="00B050"/>
          <w:szCs w:val="24"/>
        </w:rPr>
        <w:t xml:space="preserve"> (</w:t>
      </w:r>
      <w:r w:rsidR="00F9684C" w:rsidRPr="00F9684C">
        <w:rPr>
          <w:rFonts w:cs="Times New Roman"/>
          <w:iCs/>
          <w:color w:val="00B050"/>
          <w:szCs w:val="24"/>
        </w:rPr>
        <w:t>Figure 3, Table 2</w:t>
      </w:r>
      <w:r w:rsidR="00EE4894">
        <w:rPr>
          <w:rFonts w:cs="Times New Roman"/>
          <w:iCs/>
          <w:color w:val="00B050"/>
          <w:szCs w:val="24"/>
        </w:rPr>
        <w:t>)</w:t>
      </w:r>
      <w:r w:rsidR="00605FD2">
        <w:rPr>
          <w:rFonts w:cs="Times New Roman"/>
          <w:iCs/>
          <w:color w:val="00B050"/>
          <w:szCs w:val="24"/>
        </w:rPr>
        <w:t>.</w:t>
      </w:r>
    </w:p>
    <w:p w14:paraId="23213CB7" w14:textId="6F3E9134" w:rsidR="004C73E1" w:rsidRPr="00C45DFF" w:rsidRDefault="00F910EC" w:rsidP="004C73E1">
      <w:pPr>
        <w:pStyle w:val="Heading4"/>
        <w:rPr>
          <w:color w:val="00B050"/>
        </w:rPr>
      </w:pPr>
      <w:r w:rsidRPr="00C45DFF">
        <w:rPr>
          <w:color w:val="00B050"/>
        </w:rPr>
        <w:t>Barrier: Stable epidemiology of diseases and parasites</w:t>
      </w:r>
    </w:p>
    <w:p w14:paraId="634D8EF1" w14:textId="35CD6F81" w:rsidR="004E4F93" w:rsidRDefault="00C02792" w:rsidP="00FB6776">
      <w:pPr>
        <w:rPr>
          <w:rFonts w:cs="Times New Roman"/>
          <w:color w:val="00B050"/>
          <w:szCs w:val="24"/>
        </w:rPr>
      </w:pPr>
      <w:r w:rsidRPr="00FB3949">
        <w:rPr>
          <w:rFonts w:cs="Times New Roman"/>
          <w:color w:val="00B050"/>
          <w:szCs w:val="24"/>
        </w:rPr>
        <w:t>Disease and parasites are wid</w:t>
      </w:r>
      <w:r w:rsidR="00FB3949" w:rsidRPr="00FB3949">
        <w:rPr>
          <w:rFonts w:cs="Times New Roman"/>
          <w:color w:val="00B050"/>
          <w:szCs w:val="24"/>
        </w:rPr>
        <w:t xml:space="preserve">espread in caribou populations, and may cause direct mortality or indirectly increase predation levels by reducing fitness (Schwantje </w:t>
      </w:r>
      <w:r w:rsidR="00FB3949" w:rsidRPr="00EE4894">
        <w:rPr>
          <w:rFonts w:cs="Times New Roman"/>
          <w:i/>
          <w:color w:val="00B050"/>
          <w:szCs w:val="24"/>
        </w:rPr>
        <w:t>et al.</w:t>
      </w:r>
      <w:r w:rsidR="00FB3949" w:rsidRPr="00FB3949">
        <w:rPr>
          <w:rFonts w:cs="Times New Roman"/>
          <w:color w:val="00B050"/>
          <w:szCs w:val="24"/>
        </w:rPr>
        <w:t xml:space="preserve"> 201</w:t>
      </w:r>
      <w:r w:rsidR="006D26B8">
        <w:rPr>
          <w:rFonts w:cs="Times New Roman"/>
          <w:color w:val="00B050"/>
          <w:szCs w:val="24"/>
        </w:rPr>
        <w:t>6</w:t>
      </w:r>
      <w:r w:rsidR="00FB3949" w:rsidRPr="00FB3949">
        <w:rPr>
          <w:rFonts w:cs="Times New Roman"/>
          <w:color w:val="00B050"/>
          <w:szCs w:val="24"/>
        </w:rPr>
        <w:t xml:space="preserve">).  </w:t>
      </w:r>
      <w:r w:rsidRPr="00FB3949">
        <w:rPr>
          <w:rFonts w:cs="Times New Roman"/>
          <w:color w:val="00B050"/>
          <w:szCs w:val="24"/>
        </w:rPr>
        <w:t>While Canada’s Woodland Caribou recovery strategy currently regards diseases and parasites to be a low-level threat (Environment Canada 2012), th</w:t>
      </w:r>
      <w:r w:rsidR="00FB3949" w:rsidRPr="00FB3949">
        <w:rPr>
          <w:rFonts w:cs="Times New Roman"/>
          <w:color w:val="00B050"/>
          <w:szCs w:val="24"/>
        </w:rPr>
        <w:t>e severity of their impact is listed as</w:t>
      </w:r>
      <w:r w:rsidRPr="00FB3949">
        <w:rPr>
          <w:rFonts w:cs="Times New Roman"/>
          <w:color w:val="00B050"/>
          <w:szCs w:val="24"/>
        </w:rPr>
        <w:t xml:space="preserve"> </w:t>
      </w:r>
      <w:r w:rsidR="00FB3949" w:rsidRPr="00FB3949">
        <w:rPr>
          <w:rFonts w:cs="Times New Roman"/>
          <w:color w:val="00B050"/>
          <w:szCs w:val="24"/>
        </w:rPr>
        <w:t>a significant knowledge gap that</w:t>
      </w:r>
      <w:r w:rsidRPr="00FB3949">
        <w:rPr>
          <w:rFonts w:cs="Times New Roman"/>
          <w:color w:val="00B050"/>
          <w:szCs w:val="24"/>
        </w:rPr>
        <w:t xml:space="preserve"> requires further study.</w:t>
      </w:r>
      <w:r w:rsidR="00FB3949" w:rsidRPr="00FB3949">
        <w:rPr>
          <w:rFonts w:cs="Times New Roman"/>
          <w:color w:val="00B050"/>
          <w:szCs w:val="24"/>
        </w:rPr>
        <w:t xml:space="preserve">  We therefore include stable epidemiology of these pests as a barrier to caribou </w:t>
      </w:r>
      <w:r w:rsidR="00FB3949" w:rsidRPr="00FB3949">
        <w:rPr>
          <w:rFonts w:cs="Times New Roman"/>
          <w:color w:val="00B050"/>
          <w:szCs w:val="24"/>
        </w:rPr>
        <w:lastRenderedPageBreak/>
        <w:t xml:space="preserve">stressors, but assign the LOPA </w:t>
      </w:r>
      <w:r w:rsidR="00F63EFA">
        <w:rPr>
          <w:rFonts w:cs="Times New Roman"/>
          <w:color w:val="00B050"/>
          <w:szCs w:val="24"/>
        </w:rPr>
        <w:t>probability</w:t>
      </w:r>
      <w:r w:rsidR="00FB3949" w:rsidRPr="00FB3949">
        <w:rPr>
          <w:rFonts w:cs="Times New Roman"/>
          <w:color w:val="00B050"/>
          <w:szCs w:val="24"/>
        </w:rPr>
        <w:t xml:space="preserve"> as 1.0 (neutral to the LOPA calculat</w:t>
      </w:r>
      <w:r w:rsidR="004E4F93">
        <w:rPr>
          <w:rFonts w:cs="Times New Roman"/>
          <w:color w:val="00B050"/>
          <w:szCs w:val="24"/>
        </w:rPr>
        <w:t>ion as its impact is unknown).</w:t>
      </w:r>
    </w:p>
    <w:p w14:paraId="0E5CAFE0" w14:textId="77777777" w:rsidR="00C45DFF" w:rsidRPr="00C45DFF" w:rsidRDefault="00B73465" w:rsidP="00C45DFF">
      <w:pPr>
        <w:pStyle w:val="Heading5"/>
        <w:rPr>
          <w:color w:val="00B050"/>
        </w:rPr>
      </w:pPr>
      <w:r w:rsidRPr="00C45DFF">
        <w:rPr>
          <w:color w:val="00B050"/>
        </w:rPr>
        <w:t xml:space="preserve">Escalator: </w:t>
      </w:r>
      <w:r w:rsidR="00C45DFF" w:rsidRPr="00C45DFF">
        <w:rPr>
          <w:color w:val="00B050"/>
        </w:rPr>
        <w:t>Climate change</w:t>
      </w:r>
    </w:p>
    <w:p w14:paraId="665A9285" w14:textId="5BC0CBF0" w:rsidR="00FB6776" w:rsidRPr="00FB3949" w:rsidRDefault="00FB3949" w:rsidP="00FB6776">
      <w:pPr>
        <w:rPr>
          <w:rFonts w:cs="Times New Roman"/>
          <w:color w:val="00B050"/>
          <w:szCs w:val="24"/>
        </w:rPr>
      </w:pPr>
      <w:r w:rsidRPr="00FB3949">
        <w:rPr>
          <w:rFonts w:cs="Times New Roman"/>
          <w:color w:val="00B050"/>
          <w:szCs w:val="24"/>
        </w:rPr>
        <w:t>Because climate change is generally predicted to change disease incidence, vector relationships, etc. in mammals (</w:t>
      </w:r>
      <w:r w:rsidR="0082188E">
        <w:rPr>
          <w:rFonts w:cs="Times New Roman"/>
          <w:color w:val="00B050"/>
          <w:szCs w:val="24"/>
        </w:rPr>
        <w:t xml:space="preserve">Hoberg </w:t>
      </w:r>
      <w:r w:rsidR="0082188E" w:rsidRPr="0082188E">
        <w:rPr>
          <w:rFonts w:cs="Times New Roman"/>
          <w:i/>
          <w:color w:val="00B050"/>
          <w:szCs w:val="24"/>
        </w:rPr>
        <w:t>et al</w:t>
      </w:r>
      <w:r w:rsidR="0082188E">
        <w:rPr>
          <w:rFonts w:cs="Times New Roman"/>
          <w:color w:val="00B050"/>
          <w:szCs w:val="24"/>
        </w:rPr>
        <w:t>. 2008</w:t>
      </w:r>
      <w:r w:rsidRPr="00FB3949">
        <w:rPr>
          <w:rFonts w:cs="Times New Roman"/>
          <w:color w:val="00B050"/>
          <w:szCs w:val="24"/>
        </w:rPr>
        <w:t xml:space="preserve">), we have included it as a potential risk </w:t>
      </w:r>
      <w:r w:rsidR="005A32B3">
        <w:rPr>
          <w:rFonts w:cs="Times New Roman"/>
          <w:color w:val="00B050"/>
          <w:szCs w:val="24"/>
        </w:rPr>
        <w:t>escal</w:t>
      </w:r>
      <w:r w:rsidRPr="00FB3949">
        <w:rPr>
          <w:rFonts w:cs="Times New Roman"/>
          <w:color w:val="00B050"/>
          <w:szCs w:val="24"/>
        </w:rPr>
        <w:t xml:space="preserve">ator for this barrier, without </w:t>
      </w:r>
      <w:r w:rsidR="00F63EFA">
        <w:rPr>
          <w:rFonts w:cs="Times New Roman"/>
          <w:color w:val="00B050"/>
          <w:szCs w:val="24"/>
        </w:rPr>
        <w:t>incorporating</w:t>
      </w:r>
      <w:r w:rsidRPr="00FB3949">
        <w:rPr>
          <w:rFonts w:cs="Times New Roman"/>
          <w:color w:val="00B050"/>
          <w:szCs w:val="24"/>
        </w:rPr>
        <w:t xml:space="preserve"> its unknown influence in</w:t>
      </w:r>
      <w:r w:rsidR="00F63EFA">
        <w:rPr>
          <w:rFonts w:cs="Times New Roman"/>
          <w:color w:val="00B050"/>
          <w:szCs w:val="24"/>
        </w:rPr>
        <w:t>to</w:t>
      </w:r>
      <w:r w:rsidRPr="00FB3949">
        <w:rPr>
          <w:rFonts w:cs="Times New Roman"/>
          <w:color w:val="00B050"/>
          <w:szCs w:val="24"/>
        </w:rPr>
        <w:t xml:space="preserve"> the </w:t>
      </w:r>
      <w:r w:rsidR="00F63EFA">
        <w:rPr>
          <w:rFonts w:cs="Times New Roman"/>
          <w:color w:val="00B050"/>
          <w:szCs w:val="24"/>
        </w:rPr>
        <w:t>calculations for the future climate change scenario</w:t>
      </w:r>
      <w:r w:rsidRPr="00FB3949">
        <w:rPr>
          <w:rFonts w:cs="Times New Roman"/>
          <w:color w:val="00B050"/>
          <w:szCs w:val="24"/>
        </w:rPr>
        <w:t>.</w:t>
      </w:r>
    </w:p>
    <w:p w14:paraId="53D30BF8" w14:textId="018AE5AF" w:rsidR="00F910EC" w:rsidRPr="00C45DFF" w:rsidRDefault="00F910EC" w:rsidP="00F910EC">
      <w:pPr>
        <w:pStyle w:val="Heading4"/>
        <w:rPr>
          <w:color w:val="00B050"/>
        </w:rPr>
      </w:pPr>
      <w:r w:rsidRPr="00C45DFF">
        <w:rPr>
          <w:color w:val="00B050"/>
        </w:rPr>
        <w:t>Barrier: Resistance to endemic diseases, parasites, and epizootics</w:t>
      </w:r>
    </w:p>
    <w:p w14:paraId="53907803" w14:textId="1642E427" w:rsidR="00FB6776" w:rsidRDefault="00F63EFA" w:rsidP="00FB6776">
      <w:pPr>
        <w:rPr>
          <w:color w:val="00B050"/>
        </w:rPr>
      </w:pPr>
      <w:r w:rsidRPr="00F63EFA">
        <w:rPr>
          <w:color w:val="00B050"/>
        </w:rPr>
        <w:t xml:space="preserve">In parallel with stable epidemiology, caribou resistance to endemic levels of disease and parasites, as well as disease outbreaks, constitutes a second natural barrier to pathogenic stressors; this is therefore included as a barrier for the same reasons outlined in Section 2.4.4.3 above.  As before, this remains a significant knowledge gap, and we assigned a LOPA probability of 1.0 to the barrier (neutral </w:t>
      </w:r>
      <w:r w:rsidR="00861894">
        <w:rPr>
          <w:color w:val="00B050"/>
        </w:rPr>
        <w:t>to risk calculation</w:t>
      </w:r>
      <w:r w:rsidRPr="00F63EFA">
        <w:rPr>
          <w:color w:val="00B050"/>
        </w:rPr>
        <w:t>).</w:t>
      </w:r>
    </w:p>
    <w:p w14:paraId="4AB437C9" w14:textId="025DE58B" w:rsidR="00C45DFF" w:rsidRPr="00C45DFF" w:rsidRDefault="00B73465" w:rsidP="00C45DFF">
      <w:pPr>
        <w:pStyle w:val="Heading5"/>
        <w:rPr>
          <w:color w:val="00B050"/>
          <w:lang w:val="en-CA"/>
        </w:rPr>
      </w:pPr>
      <w:r w:rsidRPr="00C45DFF">
        <w:rPr>
          <w:color w:val="00B050"/>
          <w:lang w:val="en-CA"/>
        </w:rPr>
        <w:t>Escalator:</w:t>
      </w:r>
      <w:r w:rsidR="00C45DFF" w:rsidRPr="00C45DFF">
        <w:rPr>
          <w:color w:val="00B050"/>
          <w:lang w:val="en-CA"/>
        </w:rPr>
        <w:t xml:space="preserve"> Nutritional stress</w:t>
      </w:r>
    </w:p>
    <w:p w14:paraId="6858FF74" w14:textId="73BAEFC5" w:rsidR="00FB6776" w:rsidRPr="00C45DFF" w:rsidRDefault="00C45DFF" w:rsidP="00FB6776">
      <w:pPr>
        <w:rPr>
          <w:color w:val="00B050"/>
          <w:lang w:val="en-CA"/>
        </w:rPr>
      </w:pPr>
      <w:r>
        <w:rPr>
          <w:color w:val="00B050"/>
          <w:lang w:val="en-CA"/>
        </w:rPr>
        <w:t>Nutritional stress</w:t>
      </w:r>
      <w:r w:rsidR="00F63EFA" w:rsidRPr="00861894">
        <w:rPr>
          <w:color w:val="00B050"/>
          <w:lang w:val="en-CA"/>
        </w:rPr>
        <w:t xml:space="preserve"> (star</w:t>
      </w:r>
      <w:r w:rsidR="00861894" w:rsidRPr="00861894">
        <w:rPr>
          <w:color w:val="00B050"/>
          <w:lang w:val="en-CA"/>
        </w:rPr>
        <w:t>vation) is t</w:t>
      </w:r>
      <w:r w:rsidR="00861894">
        <w:rPr>
          <w:color w:val="00B050"/>
          <w:lang w:val="en-CA"/>
        </w:rPr>
        <w:t>hought to exacerbate mortality caused by diseases</w:t>
      </w:r>
      <w:r w:rsidR="00861894" w:rsidRPr="00861894">
        <w:rPr>
          <w:color w:val="00B050"/>
          <w:lang w:val="en-CA"/>
        </w:rPr>
        <w:t xml:space="preserve"> (Schwantje </w:t>
      </w:r>
      <w:r w:rsidR="00861894" w:rsidRPr="00EE4894">
        <w:rPr>
          <w:i/>
          <w:color w:val="00B050"/>
          <w:lang w:val="en-CA"/>
        </w:rPr>
        <w:t>et al.</w:t>
      </w:r>
      <w:r w:rsidR="00861894" w:rsidRPr="00861894">
        <w:rPr>
          <w:color w:val="00B050"/>
          <w:lang w:val="en-CA"/>
        </w:rPr>
        <w:t xml:space="preserve"> 201</w:t>
      </w:r>
      <w:r w:rsidR="006D26B8">
        <w:rPr>
          <w:color w:val="00B050"/>
          <w:lang w:val="en-CA"/>
        </w:rPr>
        <w:t>6</w:t>
      </w:r>
      <w:r w:rsidR="00861894" w:rsidRPr="00861894">
        <w:rPr>
          <w:color w:val="00B050"/>
          <w:lang w:val="en-CA"/>
        </w:rPr>
        <w:t>)</w:t>
      </w:r>
      <w:r w:rsidR="00861894">
        <w:rPr>
          <w:color w:val="00B050"/>
          <w:lang w:val="en-CA"/>
        </w:rPr>
        <w:t xml:space="preserve">; while the full extent of this effect is yet to be quantified (and therefore not incorporated into </w:t>
      </w:r>
      <w:r w:rsidR="00861894" w:rsidRPr="00C45DFF">
        <w:rPr>
          <w:color w:val="00B050"/>
          <w:lang w:val="en-CA"/>
        </w:rPr>
        <w:t xml:space="preserve">the LOPA calculations), it is included as a potential risk </w:t>
      </w:r>
      <w:r w:rsidR="005A32B3" w:rsidRPr="00C45DFF">
        <w:rPr>
          <w:color w:val="00B050"/>
          <w:lang w:val="en-CA"/>
        </w:rPr>
        <w:t>escal</w:t>
      </w:r>
      <w:r w:rsidR="00861894" w:rsidRPr="00C45DFF">
        <w:rPr>
          <w:color w:val="00B050"/>
          <w:lang w:val="en-CA"/>
        </w:rPr>
        <w:t>ator for this barrier.</w:t>
      </w:r>
    </w:p>
    <w:p w14:paraId="54C244B7" w14:textId="2F8BE4C6" w:rsidR="00F910EC" w:rsidRPr="00C45DFF" w:rsidRDefault="00F910EC" w:rsidP="00F910EC">
      <w:pPr>
        <w:pStyle w:val="Heading4"/>
        <w:rPr>
          <w:color w:val="00B050"/>
        </w:rPr>
      </w:pPr>
      <w:r w:rsidRPr="00C45DFF">
        <w:rPr>
          <w:color w:val="00B050"/>
        </w:rPr>
        <w:t>Barrier: Measures preventing human harassment of caribou</w:t>
      </w:r>
    </w:p>
    <w:p w14:paraId="1741F00D" w14:textId="6A183CF1" w:rsidR="00C45DFF" w:rsidRDefault="00CA4C96" w:rsidP="00C45DFF">
      <w:pPr>
        <w:rPr>
          <w:color w:val="00B050"/>
        </w:rPr>
      </w:pPr>
      <w:r w:rsidRPr="00861894">
        <w:rPr>
          <w:rFonts w:cs="Times New Roman"/>
          <w:color w:val="00B050"/>
          <w:szCs w:val="24"/>
        </w:rPr>
        <w:t xml:space="preserve">The portion of Canada’s Woodland Caribou recovery strategy </w:t>
      </w:r>
      <w:r w:rsidR="00861894" w:rsidRPr="00861894">
        <w:rPr>
          <w:rFonts w:cs="Times New Roman"/>
          <w:color w:val="00B050"/>
          <w:szCs w:val="24"/>
        </w:rPr>
        <w:t xml:space="preserve">dealing with population monitoring </w:t>
      </w:r>
      <w:r w:rsidRPr="00861894">
        <w:rPr>
          <w:rFonts w:cs="Times New Roman"/>
          <w:color w:val="00B050"/>
          <w:szCs w:val="24"/>
        </w:rPr>
        <w:t>contemplates a moderate need to minimize human harassment of caribou</w:t>
      </w:r>
      <w:r w:rsidR="00861894" w:rsidRPr="00861894">
        <w:rPr>
          <w:rFonts w:cs="Times New Roman"/>
          <w:color w:val="00B050"/>
          <w:szCs w:val="24"/>
        </w:rPr>
        <w:t xml:space="preserve"> (Environment Canada 2012)</w:t>
      </w:r>
      <w:r w:rsidRPr="00861894">
        <w:rPr>
          <w:rFonts w:cs="Times New Roman"/>
          <w:color w:val="00B050"/>
          <w:szCs w:val="24"/>
        </w:rPr>
        <w:t xml:space="preserve">.  </w:t>
      </w:r>
      <w:r w:rsidR="002B0571" w:rsidRPr="00306458">
        <w:rPr>
          <w:rFonts w:cs="Times New Roman"/>
          <w:szCs w:val="24"/>
        </w:rPr>
        <w:t xml:space="preserve">Beyond </w:t>
      </w:r>
      <w:r>
        <w:rPr>
          <w:rFonts w:cs="Times New Roman"/>
          <w:szCs w:val="24"/>
        </w:rPr>
        <w:t xml:space="preserve">producing </w:t>
      </w:r>
      <w:r w:rsidR="002B0571" w:rsidRPr="00306458">
        <w:rPr>
          <w:rFonts w:cs="Times New Roman"/>
          <w:szCs w:val="24"/>
        </w:rPr>
        <w:t>avoidance effects (</w:t>
      </w:r>
      <w:r w:rsidR="002B0571">
        <w:rPr>
          <w:rFonts w:cs="Times New Roman"/>
          <w:szCs w:val="24"/>
        </w:rPr>
        <w:t xml:space="preserve">vehicular </w:t>
      </w:r>
      <w:r w:rsidR="002B0571" w:rsidRPr="00306458">
        <w:rPr>
          <w:rFonts w:cs="Times New Roman"/>
          <w:szCs w:val="24"/>
        </w:rPr>
        <w:t xml:space="preserve">traffic on linear features, etc.), harassment throughout caribou habitat can come in a variety of modes, e.g. </w:t>
      </w:r>
      <w:r w:rsidR="00951D76">
        <w:rPr>
          <w:rFonts w:cs="Times New Roman"/>
          <w:szCs w:val="24"/>
        </w:rPr>
        <w:t xml:space="preserve">aircraft, </w:t>
      </w:r>
      <w:r w:rsidR="002B0571" w:rsidRPr="00306458">
        <w:rPr>
          <w:rFonts w:cs="Times New Roman"/>
          <w:szCs w:val="24"/>
        </w:rPr>
        <w:t>all-terrain veh</w:t>
      </w:r>
      <w:r w:rsidR="00951D76">
        <w:rPr>
          <w:rFonts w:cs="Times New Roman"/>
          <w:szCs w:val="24"/>
        </w:rPr>
        <w:t xml:space="preserve">icles, snowmobiles, </w:t>
      </w:r>
      <w:r w:rsidR="00951D76" w:rsidRPr="00951D76">
        <w:rPr>
          <w:rFonts w:cs="Times New Roman"/>
          <w:color w:val="00B050"/>
          <w:szCs w:val="24"/>
        </w:rPr>
        <w:t>tourism, research, and equipment activity associated with commercial activity</w:t>
      </w:r>
      <w:r w:rsidR="002B0571" w:rsidRPr="00951D76">
        <w:rPr>
          <w:rFonts w:cs="Times New Roman"/>
          <w:color w:val="00B050"/>
          <w:szCs w:val="24"/>
        </w:rPr>
        <w:t xml:space="preserve"> </w:t>
      </w:r>
      <w:r w:rsidR="002B0571">
        <w:rPr>
          <w:rFonts w:cs="Times New Roman"/>
          <w:szCs w:val="24"/>
        </w:rPr>
        <w:t>(Webster 1997</w:t>
      </w:r>
      <w:r w:rsidR="00951D76">
        <w:rPr>
          <w:rFonts w:cs="Times New Roman"/>
          <w:szCs w:val="24"/>
        </w:rPr>
        <w:t xml:space="preserve">, </w:t>
      </w:r>
      <w:r w:rsidR="00B73465" w:rsidRPr="00EE4894">
        <w:rPr>
          <w:rFonts w:cs="Times New Roman"/>
          <w:color w:val="00B050"/>
          <w:szCs w:val="24"/>
        </w:rPr>
        <w:t xml:space="preserve">Reimers and Colman 2009, </w:t>
      </w:r>
      <w:r w:rsidR="00951D76" w:rsidRPr="00951D76">
        <w:rPr>
          <w:rFonts w:cs="Times New Roman"/>
          <w:color w:val="00B050"/>
          <w:szCs w:val="24"/>
        </w:rPr>
        <w:t>Environment Canada 2012</w:t>
      </w:r>
      <w:r w:rsidR="002B0571">
        <w:rPr>
          <w:rFonts w:cs="Times New Roman"/>
          <w:szCs w:val="24"/>
        </w:rPr>
        <w:t>)</w:t>
      </w:r>
      <w:r w:rsidR="002B0571" w:rsidRPr="00306458">
        <w:rPr>
          <w:rFonts w:cs="Times New Roman"/>
          <w:szCs w:val="24"/>
        </w:rPr>
        <w:t>.</w:t>
      </w:r>
      <w:r w:rsidR="00951D76">
        <w:rPr>
          <w:rFonts w:cs="Times New Roman"/>
          <w:szCs w:val="24"/>
        </w:rPr>
        <w:t xml:space="preserve">  </w:t>
      </w:r>
      <w:r w:rsidR="00951D76" w:rsidRPr="00861894">
        <w:rPr>
          <w:rFonts w:cs="Times New Roman"/>
          <w:color w:val="00B050"/>
          <w:szCs w:val="24"/>
        </w:rPr>
        <w:t>We therefore considered measures minimizing harassment to be a potential barrier to stressors in our framework.</w:t>
      </w:r>
      <w:r w:rsidR="00861894" w:rsidRPr="00861894">
        <w:rPr>
          <w:color w:val="00B050"/>
        </w:rPr>
        <w:t xml:space="preserve">  Lacking data to quantify the risks for this barrier, the LOPA probability was set to 1.0 (neutral to risk calculation)</w:t>
      </w:r>
    </w:p>
    <w:p w14:paraId="74021542" w14:textId="202C33FE" w:rsidR="00C45DFF" w:rsidRPr="00C45DFF" w:rsidRDefault="00C45DFF" w:rsidP="00C45DFF">
      <w:pPr>
        <w:pStyle w:val="Heading1"/>
        <w:rPr>
          <w:color w:val="00B050"/>
        </w:rPr>
      </w:pPr>
      <w:r w:rsidRPr="00C45DFF">
        <w:rPr>
          <w:color w:val="00B050"/>
        </w:rPr>
        <w:t>Results</w:t>
      </w:r>
    </w:p>
    <w:p w14:paraId="78411CFE" w14:textId="4D0C82C8" w:rsidR="00C45DFF" w:rsidRPr="00C45DFF" w:rsidRDefault="00C45DFF" w:rsidP="00C45DFF">
      <w:pPr>
        <w:pStyle w:val="Heading2"/>
        <w:rPr>
          <w:color w:val="00B050"/>
        </w:rPr>
      </w:pPr>
      <w:r w:rsidRPr="00C45DFF">
        <w:rPr>
          <w:color w:val="00B050"/>
        </w:rPr>
        <w:t>Consequence: Projected collapse of boreal caribou populations</w:t>
      </w:r>
    </w:p>
    <w:p w14:paraId="493037A2" w14:textId="4365C176" w:rsidR="0044382D" w:rsidRPr="00C45DFF" w:rsidRDefault="0092756E" w:rsidP="00C45DFF">
      <w:pPr>
        <w:pStyle w:val="Heading1"/>
        <w:numPr>
          <w:ilvl w:val="0"/>
          <w:numId w:val="0"/>
        </w:numPr>
        <w:rPr>
          <w:b w:val="0"/>
          <w:color w:val="00B050"/>
          <w:szCs w:val="22"/>
        </w:rPr>
      </w:pPr>
      <w:r w:rsidRPr="00C45DFF">
        <w:rPr>
          <w:b w:val="0"/>
          <w:color w:val="00B050"/>
        </w:rPr>
        <w:t>The consequence of the risk-event (potential outcome to be avoided) was expressed as ‘Projected collapse of boreal caribou populations.’  Similar to the risk-event, the LOPA target frequency for this outcome was set to 40%, as that is the tolerance level for extirpation expressed in Canada’s 2012 Woodland Caribou recovery strategy (Environment Canada 2012).</w:t>
      </w:r>
      <w:r w:rsidR="00E30E7E" w:rsidRPr="00C45DFF">
        <w:rPr>
          <w:b w:val="0"/>
          <w:color w:val="00B050"/>
        </w:rPr>
        <w:t xml:space="preserve"> </w:t>
      </w:r>
      <w:r w:rsidR="0044382D" w:rsidRPr="00C45DFF">
        <w:rPr>
          <w:b w:val="0"/>
          <w:color w:val="00B050"/>
        </w:rPr>
        <w:t xml:space="preserve">Given a normally distributed population, this value translates to a </w:t>
      </w:r>
      <w:r w:rsidR="00EE4894">
        <w:rPr>
          <w:b w:val="0"/>
          <w:color w:val="00B050"/>
        </w:rPr>
        <w:t>λ</w:t>
      </w:r>
      <w:r w:rsidR="0044382D" w:rsidRPr="00C45DFF">
        <w:rPr>
          <w:b w:val="0"/>
          <w:color w:val="00B050"/>
        </w:rPr>
        <w:t xml:space="preserve"> of 1.07 (see </w:t>
      </w:r>
      <w:r w:rsidR="00EE4894">
        <w:rPr>
          <w:b w:val="0"/>
          <w:color w:val="00B050"/>
        </w:rPr>
        <w:t>S</w:t>
      </w:r>
      <w:r w:rsidR="0044382D" w:rsidRPr="00C45DFF">
        <w:rPr>
          <w:b w:val="0"/>
          <w:color w:val="00B050"/>
        </w:rPr>
        <w:t xml:space="preserve">ection </w:t>
      </w:r>
      <w:r w:rsidR="00EE4894">
        <w:rPr>
          <w:b w:val="0"/>
          <w:color w:val="00B050"/>
        </w:rPr>
        <w:t>1.3</w:t>
      </w:r>
      <w:r w:rsidR="0044382D" w:rsidRPr="00C45DFF">
        <w:rPr>
          <w:b w:val="0"/>
          <w:color w:val="00B050"/>
        </w:rPr>
        <w:t>). How</w:t>
      </w:r>
      <w:r w:rsidR="00EE4894">
        <w:rPr>
          <w:b w:val="0"/>
          <w:color w:val="00B050"/>
        </w:rPr>
        <w:t>ever, given the current threats and</w:t>
      </w:r>
      <w:r w:rsidR="0044382D" w:rsidRPr="00C45DFF">
        <w:rPr>
          <w:b w:val="0"/>
          <w:color w:val="00B050"/>
        </w:rPr>
        <w:t xml:space="preserve"> their associated top event frequencies and barriers, our BRAT fram</w:t>
      </w:r>
      <w:r w:rsidR="002851CD" w:rsidRPr="00C45DFF">
        <w:rPr>
          <w:b w:val="0"/>
          <w:color w:val="00B050"/>
        </w:rPr>
        <w:t>e</w:t>
      </w:r>
      <w:r w:rsidR="0044382D" w:rsidRPr="00C45DFF">
        <w:rPr>
          <w:b w:val="0"/>
          <w:color w:val="00B050"/>
        </w:rPr>
        <w:t>work</w:t>
      </w:r>
      <w:r w:rsidR="002851CD" w:rsidRPr="00C45DFF">
        <w:rPr>
          <w:b w:val="0"/>
          <w:color w:val="00B050"/>
        </w:rPr>
        <w:t xml:space="preserve"> presents a current </w:t>
      </w:r>
      <w:r w:rsidR="0012037B">
        <w:rPr>
          <w:b w:val="0"/>
          <w:color w:val="00B050"/>
        </w:rPr>
        <w:t>risk-</w:t>
      </w:r>
      <w:r w:rsidR="002851CD" w:rsidRPr="00C45DFF">
        <w:rPr>
          <w:b w:val="0"/>
          <w:color w:val="00B050"/>
        </w:rPr>
        <w:t xml:space="preserve">event frequency </w:t>
      </w:r>
      <w:r w:rsidR="002851CD" w:rsidRPr="00EE4894">
        <w:rPr>
          <w:b w:val="0"/>
          <w:color w:val="00B050"/>
        </w:rPr>
        <w:t>of 0.69</w:t>
      </w:r>
      <w:r w:rsidR="002851CD" w:rsidRPr="00C45DFF">
        <w:rPr>
          <w:b w:val="0"/>
          <w:color w:val="00B050"/>
        </w:rPr>
        <w:t xml:space="preserve">; demonstrating the Chinchaga herd </w:t>
      </w:r>
      <w:r w:rsidR="00EE4894">
        <w:rPr>
          <w:b w:val="0"/>
          <w:color w:val="00B050"/>
        </w:rPr>
        <w:t>λ</w:t>
      </w:r>
      <w:r w:rsidR="002851CD" w:rsidRPr="00C45DFF">
        <w:rPr>
          <w:b w:val="0"/>
          <w:color w:val="00B050"/>
        </w:rPr>
        <w:t xml:space="preserve"> is persistently below the target frequency (Figure </w:t>
      </w:r>
      <w:r w:rsidR="0012037B">
        <w:rPr>
          <w:b w:val="0"/>
          <w:color w:val="00B050"/>
        </w:rPr>
        <w:t>2</w:t>
      </w:r>
      <w:r w:rsidR="002851CD" w:rsidRPr="00C45DFF">
        <w:rPr>
          <w:b w:val="0"/>
          <w:color w:val="00B050"/>
        </w:rPr>
        <w:t xml:space="preserve">). </w:t>
      </w:r>
    </w:p>
    <w:p w14:paraId="6A7BBA82" w14:textId="6D8FA630" w:rsidR="009D1D0E" w:rsidRPr="00EE4894" w:rsidRDefault="009D1D0E" w:rsidP="009D1D0E">
      <w:pPr>
        <w:rPr>
          <w:rFonts w:cs="Times New Roman"/>
          <w:color w:val="00B050"/>
          <w:szCs w:val="24"/>
        </w:rPr>
      </w:pPr>
      <w:r w:rsidRPr="00EE4894">
        <w:rPr>
          <w:rFonts w:cs="Times New Roman"/>
          <w:color w:val="00B050"/>
          <w:szCs w:val="24"/>
        </w:rPr>
        <w:t>Multiplication of the mitigation factor probabilities versus the risk-event incidence produces the probability of occurrence for the consequence</w:t>
      </w:r>
      <w:r w:rsidR="002851CD" w:rsidRPr="00EE4894">
        <w:rPr>
          <w:rFonts w:cs="Times New Roman"/>
          <w:color w:val="00B050"/>
          <w:szCs w:val="24"/>
        </w:rPr>
        <w:t xml:space="preserve"> frequency.</w:t>
      </w:r>
      <w:r w:rsidR="002851CD">
        <w:rPr>
          <w:rFonts w:cs="Times New Roman"/>
          <w:color w:val="00B050"/>
          <w:szCs w:val="24"/>
        </w:rPr>
        <w:t xml:space="preserve"> Given the existing Mitigation values in the BRAT framework (Figure </w:t>
      </w:r>
      <w:r w:rsidR="0012037B">
        <w:rPr>
          <w:rFonts w:cs="Times New Roman"/>
          <w:color w:val="00B050"/>
          <w:szCs w:val="24"/>
        </w:rPr>
        <w:t>2</w:t>
      </w:r>
      <w:r w:rsidR="002851CD">
        <w:rPr>
          <w:rFonts w:cs="Times New Roman"/>
          <w:color w:val="00B050"/>
          <w:szCs w:val="24"/>
        </w:rPr>
        <w:t xml:space="preserve">), the consequence frequency of this example based on Chinchaga herd </w:t>
      </w:r>
      <w:r w:rsidR="002851CD">
        <w:rPr>
          <w:rFonts w:cs="Times New Roman"/>
          <w:color w:val="00B050"/>
          <w:szCs w:val="24"/>
        </w:rPr>
        <w:lastRenderedPageBreak/>
        <w:t xml:space="preserve">data (Environment Canada 2008) is </w:t>
      </w:r>
      <w:r w:rsidR="002851CD" w:rsidRPr="00EE4894">
        <w:rPr>
          <w:rFonts w:cs="Times New Roman"/>
          <w:color w:val="00B050"/>
          <w:szCs w:val="24"/>
        </w:rPr>
        <w:t xml:space="preserve">1.38; </w:t>
      </w:r>
      <w:r w:rsidR="002851CD">
        <w:rPr>
          <w:rFonts w:cs="Times New Roman"/>
          <w:color w:val="00B050"/>
          <w:szCs w:val="24"/>
        </w:rPr>
        <w:t xml:space="preserve">demonstrating that with mitigation the Chinchaga herd may be able to recover to a sustainable level (Figure </w:t>
      </w:r>
      <w:r w:rsidR="0012037B">
        <w:rPr>
          <w:rFonts w:cs="Times New Roman"/>
          <w:color w:val="00B050"/>
          <w:szCs w:val="24"/>
        </w:rPr>
        <w:t>2</w:t>
      </w:r>
      <w:r w:rsidR="002851CD">
        <w:rPr>
          <w:rFonts w:cs="Times New Roman"/>
          <w:color w:val="00B050"/>
          <w:szCs w:val="24"/>
        </w:rPr>
        <w:t xml:space="preserve">; Table </w:t>
      </w:r>
      <w:r w:rsidR="00D253C8">
        <w:rPr>
          <w:rFonts w:cs="Times New Roman"/>
          <w:color w:val="00B050"/>
          <w:szCs w:val="24"/>
        </w:rPr>
        <w:t>2</w:t>
      </w:r>
      <w:r w:rsidR="002851CD" w:rsidRPr="00EE4894">
        <w:rPr>
          <w:rFonts w:cs="Times New Roman"/>
          <w:color w:val="00B050"/>
          <w:szCs w:val="24"/>
        </w:rPr>
        <w:t>).</w:t>
      </w:r>
    </w:p>
    <w:p w14:paraId="4E4ED5D3" w14:textId="229D5751" w:rsidR="002851CD" w:rsidRPr="00EF363F" w:rsidRDefault="002851CD" w:rsidP="009D1D0E">
      <w:pPr>
        <w:rPr>
          <w:rFonts w:cs="Times New Roman"/>
          <w:color w:val="00B050"/>
          <w:szCs w:val="24"/>
        </w:rPr>
      </w:pPr>
      <w:r w:rsidRPr="00EE4894">
        <w:rPr>
          <w:rFonts w:cs="Times New Roman"/>
          <w:color w:val="00B050"/>
          <w:szCs w:val="24"/>
        </w:rPr>
        <w:t xml:space="preserve">Different mitigation scenarios, and their associated costs, can be estimated by changing the barrier frequencies of the mitigation thresholds in the BRAT framework. </w:t>
      </w:r>
      <w:r w:rsidR="00EE4894">
        <w:rPr>
          <w:rFonts w:cs="Times New Roman"/>
          <w:color w:val="00B050"/>
          <w:szCs w:val="24"/>
        </w:rPr>
        <w:t xml:space="preserve">In Table </w:t>
      </w:r>
      <w:r w:rsidR="008C1948">
        <w:rPr>
          <w:rFonts w:cs="Times New Roman"/>
          <w:color w:val="00B050"/>
          <w:szCs w:val="24"/>
        </w:rPr>
        <w:t>2</w:t>
      </w:r>
      <w:r w:rsidR="00EE4894">
        <w:rPr>
          <w:rFonts w:cs="Times New Roman"/>
          <w:color w:val="00B050"/>
          <w:szCs w:val="24"/>
        </w:rPr>
        <w:t xml:space="preserve"> w</w:t>
      </w:r>
      <w:r w:rsidRPr="00EE4894">
        <w:rPr>
          <w:rFonts w:cs="Times New Roman"/>
          <w:color w:val="00B050"/>
          <w:szCs w:val="24"/>
        </w:rPr>
        <w:t xml:space="preserve">e </w:t>
      </w:r>
      <w:r w:rsidR="00EE4894">
        <w:rPr>
          <w:rFonts w:cs="Times New Roman"/>
          <w:color w:val="00B050"/>
          <w:szCs w:val="24"/>
        </w:rPr>
        <w:t>consider</w:t>
      </w:r>
      <w:r w:rsidRPr="00EE4894">
        <w:rPr>
          <w:rFonts w:cs="Times New Roman"/>
          <w:color w:val="00B050"/>
          <w:szCs w:val="24"/>
        </w:rPr>
        <w:t xml:space="preserve"> several of these scenarios, and calculate how they may differ based </w:t>
      </w:r>
      <w:r w:rsidR="008C1948">
        <w:rPr>
          <w:rFonts w:cs="Times New Roman"/>
          <w:color w:val="00B050"/>
          <w:szCs w:val="24"/>
        </w:rPr>
        <w:t>on our three study areas</w:t>
      </w:r>
      <w:r w:rsidRPr="00EE4894">
        <w:rPr>
          <w:rFonts w:cs="Times New Roman"/>
          <w:color w:val="00B050"/>
          <w:szCs w:val="24"/>
        </w:rPr>
        <w:t>.</w:t>
      </w:r>
    </w:p>
    <w:p w14:paraId="1988916E" w14:textId="77777777" w:rsidR="009D1D0E" w:rsidRDefault="009D1D0E" w:rsidP="00FB6776"/>
    <w:p w14:paraId="09F3B6CF" w14:textId="1479DD97" w:rsidR="00FB6776" w:rsidRPr="00C45DFF" w:rsidRDefault="00FB6776" w:rsidP="00C45DFF">
      <w:pPr>
        <w:pStyle w:val="Heading3"/>
        <w:rPr>
          <w:color w:val="00B050"/>
        </w:rPr>
      </w:pPr>
      <w:r w:rsidRPr="00C45DFF">
        <w:rPr>
          <w:color w:val="00B050"/>
        </w:rPr>
        <w:t>Mitigation factor: Wolf culls</w:t>
      </w:r>
    </w:p>
    <w:p w14:paraId="21F4B931" w14:textId="179A8AD3" w:rsidR="00FB6776" w:rsidRDefault="00786AB1" w:rsidP="00FB6776">
      <w:pPr>
        <w:rPr>
          <w:rFonts w:cs="Times New Roman"/>
          <w:szCs w:val="24"/>
        </w:rPr>
      </w:pPr>
      <w:r>
        <w:rPr>
          <w:color w:val="00B050"/>
        </w:rPr>
        <w:t>In both functional and numeric terms, w</w:t>
      </w:r>
      <w:r w:rsidR="003C70AB" w:rsidRPr="00B26BE9">
        <w:rPr>
          <w:color w:val="00B050"/>
        </w:rPr>
        <w:t xml:space="preserve">olf populations </w:t>
      </w:r>
      <w:r w:rsidR="003C70AB">
        <w:rPr>
          <w:color w:val="00B050"/>
        </w:rPr>
        <w:t xml:space="preserve">have been </w:t>
      </w:r>
      <w:r w:rsidR="003C70AB" w:rsidRPr="00B26BE9">
        <w:rPr>
          <w:color w:val="00B050"/>
        </w:rPr>
        <w:t xml:space="preserve">recently controlled via culling with mixed success </w:t>
      </w:r>
      <w:r w:rsidR="003C70AB">
        <w:rPr>
          <w:color w:val="00B050"/>
        </w:rPr>
        <w:t>for</w:t>
      </w:r>
      <w:r w:rsidR="003C70AB" w:rsidRPr="00B26BE9">
        <w:rPr>
          <w:color w:val="00B050"/>
        </w:rPr>
        <w:t xml:space="preserve"> increasing caribou </w:t>
      </w:r>
      <w:r w:rsidR="003C70AB">
        <w:rPr>
          <w:rFonts w:cs="Times New Roman"/>
          <w:color w:val="00B050"/>
        </w:rPr>
        <w:t>λ</w:t>
      </w:r>
      <w:r w:rsidR="003C70AB" w:rsidRPr="00B26BE9">
        <w:rPr>
          <w:color w:val="00B050"/>
        </w:rPr>
        <w:t xml:space="preserve"> (Hervieux et al. 2013; Marris 2015; but see Hervieux et al. 2014) and has been met with public opposition (Hebblewhite 2017). Nevertheless, </w:t>
      </w:r>
      <w:r w:rsidR="003C70AB">
        <w:rPr>
          <w:color w:val="00B050"/>
        </w:rPr>
        <w:t xml:space="preserve">culls constitute a more direct form of intervention for predator management, pertinent to the </w:t>
      </w:r>
      <w:r w:rsidR="0022381B">
        <w:rPr>
          <w:color w:val="00B050"/>
        </w:rPr>
        <w:t xml:space="preserve">high-level requirement for predator management outlined </w:t>
      </w:r>
      <w:r w:rsidR="003C70AB">
        <w:rPr>
          <w:color w:val="00B050"/>
        </w:rPr>
        <w:t>in Canada’s Woodland Caribou recovery strategy</w:t>
      </w:r>
      <w:r w:rsidR="0022381B">
        <w:rPr>
          <w:color w:val="00B050"/>
        </w:rPr>
        <w:t>.  We are not aware of any wolf culls active in our study areas</w:t>
      </w:r>
      <w:r w:rsidR="0076131C">
        <w:rPr>
          <w:color w:val="00B050"/>
        </w:rPr>
        <w:t xml:space="preserve">, but are confident from other examples that wolf culls would increase caribou </w:t>
      </w:r>
      <w:r w:rsidR="0076131C">
        <w:rPr>
          <w:rFonts w:cs="Times New Roman"/>
          <w:color w:val="00B050"/>
        </w:rPr>
        <w:t>λ (e.g. Hervieux et al. 2014)</w:t>
      </w:r>
      <w:r w:rsidR="0076131C">
        <w:rPr>
          <w:color w:val="00B050"/>
        </w:rPr>
        <w:t xml:space="preserve"> </w:t>
      </w:r>
      <w:r w:rsidR="0022381B">
        <w:rPr>
          <w:color w:val="00B050"/>
        </w:rPr>
        <w:t xml:space="preserve">; </w:t>
      </w:r>
      <w:r w:rsidR="0076131C">
        <w:rPr>
          <w:color w:val="00B050"/>
        </w:rPr>
        <w:t>accordingly, the LOPA probability for this barrier was set to 0.5</w:t>
      </w:r>
      <w:r w:rsidR="00C31872">
        <w:rPr>
          <w:color w:val="00B050"/>
        </w:rPr>
        <w:t xml:space="preserve"> (Figure </w:t>
      </w:r>
      <w:r w:rsidR="0012037B">
        <w:rPr>
          <w:color w:val="00B050"/>
        </w:rPr>
        <w:t>2</w:t>
      </w:r>
      <w:r w:rsidR="00C31872">
        <w:rPr>
          <w:color w:val="00B050"/>
        </w:rPr>
        <w:t>)</w:t>
      </w:r>
      <w:r w:rsidR="00B51E59">
        <w:rPr>
          <w:color w:val="00B050"/>
        </w:rPr>
        <w:t>.</w:t>
      </w:r>
    </w:p>
    <w:p w14:paraId="08C1C19B" w14:textId="77777777" w:rsidR="00C45DFF" w:rsidRPr="00C45DFF" w:rsidRDefault="0076131C" w:rsidP="00C45DFF">
      <w:pPr>
        <w:pStyle w:val="Heading5"/>
        <w:rPr>
          <w:color w:val="00B050"/>
        </w:rPr>
      </w:pPr>
      <w:r w:rsidRPr="00C45DFF">
        <w:rPr>
          <w:color w:val="00B050"/>
        </w:rPr>
        <w:t xml:space="preserve">Escalator: </w:t>
      </w:r>
      <w:r w:rsidR="00C45DFF" w:rsidRPr="00C45DFF">
        <w:rPr>
          <w:color w:val="00B050"/>
        </w:rPr>
        <w:t>Lack of social acceptance</w:t>
      </w:r>
    </w:p>
    <w:p w14:paraId="4028B23C" w14:textId="1CBC8EDF" w:rsidR="0022381B" w:rsidRDefault="008674D2" w:rsidP="00FB6776">
      <w:r>
        <w:rPr>
          <w:rFonts w:cs="Times New Roman"/>
          <w:iCs/>
          <w:color w:val="00B050"/>
          <w:szCs w:val="24"/>
        </w:rPr>
        <w:t xml:space="preserve">As with wolf hunts (Section 2.4.1.3), lack of social acceptance for this intervention may also potentially </w:t>
      </w:r>
      <w:r w:rsidR="005A32B3">
        <w:rPr>
          <w:rFonts w:cs="Times New Roman"/>
          <w:iCs/>
          <w:color w:val="00B050"/>
          <w:szCs w:val="24"/>
        </w:rPr>
        <w:t>escal</w:t>
      </w:r>
      <w:r>
        <w:rPr>
          <w:rFonts w:cs="Times New Roman"/>
          <w:iCs/>
          <w:color w:val="00B050"/>
          <w:szCs w:val="24"/>
        </w:rPr>
        <w:t xml:space="preserve">ate risks for the barrier, with perceptions of successful caribou conservation potentially countering that.  Again, </w:t>
      </w:r>
      <w:r>
        <w:rPr>
          <w:color w:val="00B050"/>
        </w:rPr>
        <w:t>we have not included its impact in the LOPA calculations as quantification is still needed.</w:t>
      </w:r>
    </w:p>
    <w:p w14:paraId="0C4F002D" w14:textId="72D76537" w:rsidR="00FB6776" w:rsidRPr="00C45DFF" w:rsidRDefault="00FB6776" w:rsidP="00C45DFF">
      <w:pPr>
        <w:pStyle w:val="Heading3"/>
        <w:rPr>
          <w:color w:val="00B050"/>
        </w:rPr>
      </w:pPr>
      <w:r w:rsidRPr="00C45DFF">
        <w:rPr>
          <w:color w:val="00B050"/>
        </w:rPr>
        <w:t xml:space="preserve">Mitigation factor: Intensive </w:t>
      </w:r>
      <w:r w:rsidRPr="00C45DFF">
        <w:rPr>
          <w:i/>
          <w:color w:val="00B050"/>
        </w:rPr>
        <w:t>in situ</w:t>
      </w:r>
      <w:r w:rsidRPr="00C45DFF">
        <w:rPr>
          <w:color w:val="00B050"/>
        </w:rPr>
        <w:t xml:space="preserve"> conservation (enclosures, exclosures)</w:t>
      </w:r>
    </w:p>
    <w:p w14:paraId="6342548D" w14:textId="608E3389" w:rsidR="00FB6776" w:rsidRDefault="00E2004E" w:rsidP="00EB2502">
      <w:pPr>
        <w:rPr>
          <w:rFonts w:cs="Times New Roman"/>
          <w:szCs w:val="24"/>
        </w:rPr>
      </w:pPr>
      <w:r w:rsidRPr="00E2004E">
        <w:rPr>
          <w:rFonts w:cs="Times New Roman"/>
          <w:iCs/>
          <w:szCs w:val="24"/>
        </w:rPr>
        <w:t>I</w:t>
      </w:r>
      <w:r w:rsidR="00EB2502" w:rsidRPr="00E2004E">
        <w:rPr>
          <w:rFonts w:cs="Times New Roman"/>
          <w:iCs/>
          <w:szCs w:val="24"/>
        </w:rPr>
        <w:t xml:space="preserve">ntensive </w:t>
      </w:r>
      <w:r w:rsidR="00EB2502" w:rsidRPr="00E2004E">
        <w:rPr>
          <w:rFonts w:cs="Times New Roman"/>
          <w:i/>
          <w:iCs/>
          <w:szCs w:val="24"/>
        </w:rPr>
        <w:t>in situ</w:t>
      </w:r>
      <w:r w:rsidRPr="00E2004E">
        <w:rPr>
          <w:rFonts w:cs="Times New Roman"/>
          <w:iCs/>
          <w:szCs w:val="24"/>
        </w:rPr>
        <w:t xml:space="preserve"> conservation or penning </w:t>
      </w:r>
      <w:r w:rsidRPr="00E2004E">
        <w:rPr>
          <w:rFonts w:cs="Times New Roman"/>
          <w:iCs/>
          <w:color w:val="00B050"/>
          <w:szCs w:val="24"/>
        </w:rPr>
        <w:t xml:space="preserve">is another form of </w:t>
      </w:r>
      <w:r w:rsidR="00786AB1">
        <w:rPr>
          <w:rFonts w:cs="Times New Roman"/>
          <w:iCs/>
          <w:color w:val="00B050"/>
          <w:szCs w:val="24"/>
        </w:rPr>
        <w:t xml:space="preserve">functional </w:t>
      </w:r>
      <w:r w:rsidRPr="00E2004E">
        <w:rPr>
          <w:rFonts w:cs="Times New Roman"/>
          <w:iCs/>
          <w:color w:val="00B050"/>
          <w:szCs w:val="24"/>
        </w:rPr>
        <w:t xml:space="preserve">predator management that could address the urgent needs outlined in Canada’s Woodland Caribou recovery strategy (Environment Canada 2012), </w:t>
      </w:r>
      <w:r w:rsidRPr="00E2004E">
        <w:rPr>
          <w:rFonts w:cs="Times New Roman"/>
          <w:iCs/>
          <w:szCs w:val="24"/>
        </w:rPr>
        <w:t xml:space="preserve">avoiding </w:t>
      </w:r>
      <w:r w:rsidR="00EB2502" w:rsidRPr="00E2004E">
        <w:rPr>
          <w:rFonts w:cs="Times New Roman"/>
          <w:iCs/>
          <w:szCs w:val="24"/>
        </w:rPr>
        <w:t xml:space="preserve">extirpation of caribou populations by excluding predators. From the viewpoint of natural conservation, this is essentially a last-resort or stop-gap measure. Maternity penning entails capturing pregnant female caribou in the wild and moving them to small enclosures. Newborn calves are raised through the neonatal stage, when they are most vulnerable to predators, and subsequently released into the wild (Hebblewhite 2017). Maternity penning has produced only mixed-success in Alberta (Smith and Pittaway 2011), but it has been more successful in British Columbia (Hebblewhite 2017). An even more dramatic approach is the proposed creation of a caribou ‘Ark’ (Antoniuk </w:t>
      </w:r>
      <w:r w:rsidR="00EB2502" w:rsidRPr="001B3258">
        <w:rPr>
          <w:rFonts w:cs="Times New Roman"/>
          <w:i/>
          <w:iCs/>
          <w:szCs w:val="24"/>
        </w:rPr>
        <w:t>et al</w:t>
      </w:r>
      <w:r w:rsidR="00EB2502" w:rsidRPr="00E2004E">
        <w:rPr>
          <w:rFonts w:cs="Times New Roman"/>
          <w:iCs/>
          <w:szCs w:val="24"/>
        </w:rPr>
        <w:t>. 2012</w:t>
      </w:r>
      <w:r w:rsidR="001B3258">
        <w:rPr>
          <w:rFonts w:cs="Times New Roman"/>
          <w:iCs/>
          <w:szCs w:val="24"/>
        </w:rPr>
        <w:t>,</w:t>
      </w:r>
      <w:r w:rsidR="00EB2502" w:rsidRPr="00B84878">
        <w:rPr>
          <w:rFonts w:cs="Times New Roman"/>
          <w:iCs/>
          <w:szCs w:val="24"/>
        </w:rPr>
        <w:t xml:space="preserve"> </w:t>
      </w:r>
      <w:r w:rsidR="00B84878" w:rsidRPr="00B84878">
        <w:rPr>
          <w:rFonts w:cs="Times New Roman"/>
          <w:iCs/>
          <w:szCs w:val="24"/>
        </w:rPr>
        <w:t xml:space="preserve">Hayek </w:t>
      </w:r>
      <w:r w:rsidR="00B84878" w:rsidRPr="00B84878">
        <w:rPr>
          <w:rFonts w:cs="Times New Roman"/>
          <w:i/>
          <w:iCs/>
          <w:szCs w:val="24"/>
        </w:rPr>
        <w:t>et al.</w:t>
      </w:r>
      <w:r w:rsidR="00B84878" w:rsidRPr="00B84878">
        <w:rPr>
          <w:rFonts w:cs="Times New Roman"/>
          <w:iCs/>
          <w:szCs w:val="24"/>
        </w:rPr>
        <w:t xml:space="preserve"> 2016</w:t>
      </w:r>
      <w:r w:rsidR="00EB2502" w:rsidRPr="00B84878">
        <w:rPr>
          <w:rFonts w:cs="Times New Roman"/>
          <w:iCs/>
          <w:szCs w:val="24"/>
        </w:rPr>
        <w:t>). The proposed ark</w:t>
      </w:r>
      <w:r w:rsidR="00C31872">
        <w:rPr>
          <w:rFonts w:cs="Times New Roman"/>
          <w:iCs/>
          <w:szCs w:val="24"/>
        </w:rPr>
        <w:t>, or exclosure,</w:t>
      </w:r>
      <w:r w:rsidR="00EB2502" w:rsidRPr="00B84878">
        <w:rPr>
          <w:rFonts w:cs="Times New Roman"/>
          <w:iCs/>
          <w:szCs w:val="24"/>
        </w:rPr>
        <w:t xml:space="preserve"> would entail fencing hundreds of square kilometers in a predator-free enclosure for caribou in the Oil Sands and the Little Smoky range. </w:t>
      </w:r>
      <w:r w:rsidR="00B84878" w:rsidRPr="00B84878">
        <w:rPr>
          <w:rFonts w:cs="Times New Roman"/>
          <w:iCs/>
          <w:color w:val="00B050"/>
          <w:szCs w:val="24"/>
        </w:rPr>
        <w:t>Short of establishing a captive breeding program</w:t>
      </w:r>
      <w:r w:rsidR="00EB2502" w:rsidRPr="00B84878">
        <w:rPr>
          <w:rFonts w:cs="Times New Roman"/>
          <w:iCs/>
          <w:color w:val="00B050"/>
          <w:szCs w:val="24"/>
        </w:rPr>
        <w:t xml:space="preserve">, </w:t>
      </w:r>
      <w:r w:rsidR="00EB2502" w:rsidRPr="00B84878">
        <w:rPr>
          <w:rFonts w:cs="Times New Roman"/>
          <w:iCs/>
          <w:szCs w:val="24"/>
        </w:rPr>
        <w:t xml:space="preserve">a caribou ‘Ark’ </w:t>
      </w:r>
      <w:r w:rsidR="00B84878" w:rsidRPr="00B84878">
        <w:rPr>
          <w:rFonts w:cs="Times New Roman"/>
          <w:iCs/>
          <w:szCs w:val="24"/>
        </w:rPr>
        <w:t xml:space="preserve">would </w:t>
      </w:r>
      <w:r w:rsidR="00B84878" w:rsidRPr="00B84878">
        <w:rPr>
          <w:rFonts w:cs="Times New Roman"/>
          <w:iCs/>
          <w:color w:val="00B050"/>
          <w:szCs w:val="24"/>
        </w:rPr>
        <w:t>constitute a last-resort method for conserving</w:t>
      </w:r>
      <w:r w:rsidR="00EB2502" w:rsidRPr="00B84878">
        <w:rPr>
          <w:rFonts w:cs="Times New Roman"/>
          <w:iCs/>
          <w:szCs w:val="24"/>
        </w:rPr>
        <w:t xml:space="preserve"> valuable genetic variation </w:t>
      </w:r>
      <w:r w:rsidR="00B84878" w:rsidRPr="00B84878">
        <w:rPr>
          <w:rFonts w:cs="Times New Roman"/>
          <w:iCs/>
          <w:szCs w:val="24"/>
        </w:rPr>
        <w:t>in</w:t>
      </w:r>
      <w:r w:rsidR="00EB2502" w:rsidRPr="00B84878">
        <w:rPr>
          <w:rFonts w:cs="Times New Roman"/>
          <w:iCs/>
          <w:szCs w:val="24"/>
        </w:rPr>
        <w:t xml:space="preserve"> critically threa</w:t>
      </w:r>
      <w:r w:rsidR="00B84878" w:rsidRPr="00B84878">
        <w:rPr>
          <w:rFonts w:cs="Times New Roman"/>
          <w:iCs/>
          <w:szCs w:val="24"/>
        </w:rPr>
        <w:t xml:space="preserve">tened populations </w:t>
      </w:r>
      <w:r w:rsidR="00B84878" w:rsidRPr="00B84878">
        <w:rPr>
          <w:rFonts w:cs="Times New Roman"/>
          <w:iCs/>
          <w:color w:val="00B050"/>
          <w:szCs w:val="24"/>
        </w:rPr>
        <w:t>in a quasi-natural setting</w:t>
      </w:r>
      <w:r w:rsidR="00EB2502" w:rsidRPr="00B84878">
        <w:rPr>
          <w:rFonts w:cs="Times New Roman"/>
          <w:iCs/>
          <w:color w:val="00B050"/>
          <w:szCs w:val="24"/>
        </w:rPr>
        <w:t xml:space="preserve"> </w:t>
      </w:r>
      <w:r w:rsidR="00EB2502" w:rsidRPr="00B84878">
        <w:rPr>
          <w:rFonts w:cs="Times New Roman"/>
          <w:iCs/>
          <w:szCs w:val="24"/>
        </w:rPr>
        <w:t>(Weckworth et al. 2012; Hebblewhite 2017</w:t>
      </w:r>
      <w:r w:rsidR="00EB2502" w:rsidRPr="00B51E59">
        <w:rPr>
          <w:rFonts w:cs="Times New Roman"/>
          <w:iCs/>
          <w:color w:val="00B050"/>
          <w:szCs w:val="24"/>
        </w:rPr>
        <w:t>).</w:t>
      </w:r>
      <w:r w:rsidR="00B84878" w:rsidRPr="00B51E59">
        <w:rPr>
          <w:color w:val="00B050"/>
        </w:rPr>
        <w:t xml:space="preserve"> </w:t>
      </w:r>
      <w:r w:rsidR="00C31872" w:rsidRPr="00B51E59">
        <w:rPr>
          <w:color w:val="00B050"/>
        </w:rPr>
        <w:t>Although maternal penning does not currently occur in our study area, an adjacent area serves as a good reference for an effect of maternal penning on caribou herd lambda. Based on this work we have set the LOPA probability for this barrier to 0.95 (</w:t>
      </w:r>
      <w:r w:rsidR="007E13D9" w:rsidRPr="00B51E59">
        <w:rPr>
          <w:color w:val="00B050"/>
        </w:rPr>
        <w:t xml:space="preserve">S. McNay pers com; </w:t>
      </w:r>
      <w:r w:rsidR="00C31872" w:rsidRPr="00B51E59">
        <w:rPr>
          <w:color w:val="00B050"/>
        </w:rPr>
        <w:t xml:space="preserve">Figure </w:t>
      </w:r>
      <w:r w:rsidR="0012037B">
        <w:rPr>
          <w:color w:val="00B050"/>
        </w:rPr>
        <w:t>2</w:t>
      </w:r>
      <w:r w:rsidR="00C31872" w:rsidRPr="00B51E59">
        <w:rPr>
          <w:color w:val="00B050"/>
        </w:rPr>
        <w:t>).</w:t>
      </w:r>
    </w:p>
    <w:p w14:paraId="2B7D9320" w14:textId="0EE2EA84" w:rsidR="00B51E59" w:rsidRPr="00B51E59" w:rsidRDefault="00C31872" w:rsidP="00B51E59">
      <w:pPr>
        <w:pStyle w:val="Heading5"/>
        <w:rPr>
          <w:color w:val="00B050"/>
        </w:rPr>
      </w:pPr>
      <w:r w:rsidRPr="00B51E59">
        <w:rPr>
          <w:color w:val="00B050"/>
        </w:rPr>
        <w:t>Escalator:</w:t>
      </w:r>
      <w:r w:rsidR="00B51E59" w:rsidRPr="00B51E59">
        <w:rPr>
          <w:color w:val="00B050"/>
        </w:rPr>
        <w:t xml:space="preserve"> Lack of public acceptance</w:t>
      </w:r>
    </w:p>
    <w:p w14:paraId="18A3F801" w14:textId="2F460013" w:rsidR="00B84878" w:rsidRPr="005A32B3" w:rsidRDefault="00B84878" w:rsidP="00EB2502">
      <w:pPr>
        <w:rPr>
          <w:color w:val="00B050"/>
        </w:rPr>
      </w:pPr>
      <w:r w:rsidRPr="005A32B3">
        <w:rPr>
          <w:rFonts w:cs="Times New Roman"/>
          <w:color w:val="00B050"/>
          <w:szCs w:val="24"/>
        </w:rPr>
        <w:t xml:space="preserve">Confinement of caribou may nevertheless encounter a lack of public acceptance; we therefore include that as a potential </w:t>
      </w:r>
      <w:r w:rsidR="005A32B3" w:rsidRPr="005A32B3">
        <w:rPr>
          <w:rFonts w:cs="Times New Roman"/>
          <w:color w:val="00B050"/>
          <w:szCs w:val="24"/>
        </w:rPr>
        <w:t>escal</w:t>
      </w:r>
      <w:r w:rsidRPr="005A32B3">
        <w:rPr>
          <w:rFonts w:cs="Times New Roman"/>
          <w:color w:val="00B050"/>
          <w:szCs w:val="24"/>
        </w:rPr>
        <w:t xml:space="preserve">ator of risk for this barrier, with impacts requiring further study.  The success </w:t>
      </w:r>
      <w:r w:rsidR="00F43748" w:rsidRPr="005A32B3">
        <w:rPr>
          <w:rFonts w:cs="Times New Roman"/>
          <w:color w:val="00B050"/>
          <w:szCs w:val="24"/>
        </w:rPr>
        <w:t xml:space="preserve">of conservation methods such as penning is known to significantly depend on the incidence of </w:t>
      </w:r>
      <w:r w:rsidR="00F43748" w:rsidRPr="005A32B3">
        <w:rPr>
          <w:rFonts w:cs="Times New Roman"/>
          <w:color w:val="00B050"/>
          <w:szCs w:val="24"/>
        </w:rPr>
        <w:lastRenderedPageBreak/>
        <w:t>predators in the same area</w:t>
      </w:r>
      <w:r w:rsidR="007E13D9">
        <w:rPr>
          <w:rFonts w:cs="Times New Roman"/>
          <w:color w:val="00B050"/>
          <w:szCs w:val="24"/>
        </w:rPr>
        <w:t xml:space="preserve"> (S. McNay pers</w:t>
      </w:r>
      <w:r w:rsidR="00B51E59">
        <w:rPr>
          <w:rFonts w:cs="Times New Roman"/>
          <w:color w:val="00B050"/>
          <w:szCs w:val="24"/>
        </w:rPr>
        <w:t>.</w:t>
      </w:r>
      <w:r w:rsidR="007E13D9">
        <w:rPr>
          <w:rFonts w:cs="Times New Roman"/>
          <w:color w:val="00B050"/>
          <w:szCs w:val="24"/>
        </w:rPr>
        <w:t xml:space="preserve"> </w:t>
      </w:r>
      <w:r w:rsidR="00B51E59">
        <w:rPr>
          <w:rFonts w:cs="Times New Roman"/>
          <w:color w:val="00B050"/>
          <w:szCs w:val="24"/>
        </w:rPr>
        <w:t>c</w:t>
      </w:r>
      <w:r w:rsidR="007E13D9">
        <w:rPr>
          <w:rFonts w:cs="Times New Roman"/>
          <w:color w:val="00B050"/>
          <w:szCs w:val="24"/>
        </w:rPr>
        <w:t>om</w:t>
      </w:r>
      <w:r w:rsidR="00B51E59">
        <w:rPr>
          <w:rFonts w:cs="Times New Roman"/>
          <w:color w:val="00B050"/>
          <w:szCs w:val="24"/>
        </w:rPr>
        <w:t>.</w:t>
      </w:r>
      <w:r w:rsidR="007E13D9">
        <w:rPr>
          <w:rFonts w:cs="Times New Roman"/>
          <w:color w:val="00B050"/>
          <w:szCs w:val="24"/>
        </w:rPr>
        <w:t>)</w:t>
      </w:r>
      <w:r w:rsidR="00B51E59">
        <w:rPr>
          <w:rFonts w:cs="Times New Roman"/>
          <w:color w:val="00B050"/>
          <w:szCs w:val="24"/>
        </w:rPr>
        <w:t xml:space="preserve">; </w:t>
      </w:r>
      <w:r w:rsidR="00F43748" w:rsidRPr="005A32B3">
        <w:rPr>
          <w:rFonts w:cs="Times New Roman"/>
          <w:color w:val="00B050"/>
          <w:szCs w:val="24"/>
        </w:rPr>
        <w:t xml:space="preserve">predator population density is therefore a potential </w:t>
      </w:r>
      <w:r w:rsidR="005A32B3">
        <w:rPr>
          <w:rFonts w:cs="Times New Roman"/>
          <w:color w:val="00B050"/>
          <w:szCs w:val="24"/>
        </w:rPr>
        <w:t>escal</w:t>
      </w:r>
      <w:r w:rsidR="00B51E59">
        <w:rPr>
          <w:rFonts w:cs="Times New Roman"/>
          <w:color w:val="00B050"/>
          <w:szCs w:val="24"/>
        </w:rPr>
        <w:t>ator of risk for this barrier.</w:t>
      </w:r>
    </w:p>
    <w:p w14:paraId="5F9C0625" w14:textId="00A79040" w:rsidR="00D537FA" w:rsidRPr="00B51E59" w:rsidRDefault="0076131C" w:rsidP="00B51E59">
      <w:pPr>
        <w:pStyle w:val="Heading2"/>
        <w:rPr>
          <w:lang w:eastAsia="en-GB"/>
        </w:rPr>
      </w:pPr>
      <w:r w:rsidRPr="00B51E59">
        <w:rPr>
          <w:lang w:eastAsia="en-GB"/>
        </w:rPr>
        <w:t>Alte</w:t>
      </w:r>
      <w:r w:rsidR="00C137A8" w:rsidRPr="00B51E59">
        <w:rPr>
          <w:lang w:eastAsia="en-GB"/>
        </w:rPr>
        <w:t>rnate mitigation</w:t>
      </w:r>
      <w:r w:rsidR="00B51E59" w:rsidRPr="00B51E59">
        <w:rPr>
          <w:lang w:eastAsia="en-GB"/>
        </w:rPr>
        <w:t xml:space="preserve"> combinations and</w:t>
      </w:r>
      <w:r w:rsidRPr="00B51E59">
        <w:rPr>
          <w:lang w:eastAsia="en-GB"/>
        </w:rPr>
        <w:t xml:space="preserve"> associated costs</w:t>
      </w:r>
    </w:p>
    <w:p w14:paraId="6B0177DF" w14:textId="7B188BD8" w:rsidR="00C137A8" w:rsidRPr="00B51E59" w:rsidRDefault="007E13D9" w:rsidP="00D537FA">
      <w:pPr>
        <w:spacing w:before="0" w:after="0"/>
        <w:rPr>
          <w:rFonts w:eastAsia="Times New Roman" w:cs="Times New Roman"/>
          <w:color w:val="00B050"/>
          <w:szCs w:val="24"/>
          <w:lang w:eastAsia="en-GB"/>
        </w:rPr>
      </w:pPr>
      <w:r w:rsidRPr="00B51E59">
        <w:rPr>
          <w:rFonts w:eastAsia="Times New Roman" w:cs="Times New Roman"/>
          <w:color w:val="00B050"/>
          <w:szCs w:val="24"/>
          <w:lang w:eastAsia="en-GB"/>
        </w:rPr>
        <w:t xml:space="preserve">We wanted to determine the combination of mitigation factors required to prevent boreal caribou herds occupying our three study areas (Figure </w:t>
      </w:r>
      <w:r w:rsidR="00B51E59" w:rsidRPr="00B51E59">
        <w:rPr>
          <w:rFonts w:eastAsia="Times New Roman" w:cs="Times New Roman"/>
          <w:color w:val="00B050"/>
          <w:szCs w:val="24"/>
          <w:lang w:eastAsia="en-GB"/>
        </w:rPr>
        <w:t>1</w:t>
      </w:r>
      <w:r w:rsidRPr="00B51E59">
        <w:rPr>
          <w:rFonts w:eastAsia="Times New Roman" w:cs="Times New Roman"/>
          <w:color w:val="00B050"/>
          <w:szCs w:val="24"/>
          <w:lang w:eastAsia="en-GB"/>
        </w:rPr>
        <w:t xml:space="preserve">). Study area 1 approximates the range of the Chinchaga herd and the results of this analysis are provided throughout this manuscript.  Study area 3 approximates the range of the Snake-Sahtahneh herd. </w:t>
      </w:r>
      <w:r w:rsidR="00C137A8" w:rsidRPr="00B51E59">
        <w:rPr>
          <w:rFonts w:eastAsia="Times New Roman" w:cs="Times New Roman"/>
          <w:color w:val="00B050"/>
          <w:szCs w:val="24"/>
          <w:lang w:eastAsia="en-GB"/>
        </w:rPr>
        <w:t xml:space="preserve">Study area 2 approximates the Maxhamish herd. We used population data where available (Environment Canada 2008, Environment Canada 2011) to calculate each study area’s </w:t>
      </w:r>
      <w:r w:rsidR="00B51E59">
        <w:rPr>
          <w:rFonts w:eastAsia="Times New Roman" w:cs="Times New Roman"/>
          <w:color w:val="00B050"/>
          <w:szCs w:val="24"/>
          <w:lang w:eastAsia="en-GB"/>
        </w:rPr>
        <w:t>risk-</w:t>
      </w:r>
      <w:r w:rsidR="00C137A8" w:rsidRPr="00B51E59">
        <w:rPr>
          <w:rFonts w:eastAsia="Times New Roman" w:cs="Times New Roman"/>
          <w:color w:val="00B050"/>
          <w:szCs w:val="24"/>
          <w:lang w:eastAsia="en-GB"/>
        </w:rPr>
        <w:t xml:space="preserve">event frequency, and consequence frequency, for the existing BRAT diagram (Figure </w:t>
      </w:r>
      <w:r w:rsidR="0012037B">
        <w:rPr>
          <w:rFonts w:eastAsia="Times New Roman" w:cs="Times New Roman"/>
          <w:color w:val="00B050"/>
          <w:szCs w:val="24"/>
          <w:lang w:eastAsia="en-GB"/>
        </w:rPr>
        <w:t>2</w:t>
      </w:r>
      <w:r w:rsidR="00C137A8" w:rsidRPr="00B51E59">
        <w:rPr>
          <w:rFonts w:eastAsia="Times New Roman" w:cs="Times New Roman"/>
          <w:color w:val="00B050"/>
          <w:szCs w:val="24"/>
          <w:lang w:eastAsia="en-GB"/>
        </w:rPr>
        <w:t xml:space="preserve">; Table </w:t>
      </w:r>
      <w:r w:rsidR="00D253C8" w:rsidRPr="00B51E59">
        <w:rPr>
          <w:rFonts w:eastAsia="Times New Roman" w:cs="Times New Roman"/>
          <w:color w:val="00B050"/>
          <w:szCs w:val="24"/>
          <w:lang w:eastAsia="en-GB"/>
        </w:rPr>
        <w:t>2</w:t>
      </w:r>
      <w:r w:rsidR="00C137A8" w:rsidRPr="00B51E59">
        <w:rPr>
          <w:rFonts w:eastAsia="Times New Roman" w:cs="Times New Roman"/>
          <w:color w:val="00B050"/>
          <w:szCs w:val="24"/>
          <w:lang w:eastAsia="en-GB"/>
        </w:rPr>
        <w:t xml:space="preserve">). </w:t>
      </w:r>
    </w:p>
    <w:p w14:paraId="3916255A" w14:textId="4F34AB47" w:rsidR="00C137A8" w:rsidRPr="00B51E59" w:rsidRDefault="00C137A8" w:rsidP="00D537FA">
      <w:pPr>
        <w:spacing w:before="0" w:after="0"/>
        <w:rPr>
          <w:rFonts w:eastAsia="Times New Roman" w:cs="Times New Roman"/>
          <w:color w:val="00B050"/>
          <w:szCs w:val="24"/>
          <w:lang w:eastAsia="en-GB"/>
        </w:rPr>
      </w:pPr>
    </w:p>
    <w:p w14:paraId="020DF2DB" w14:textId="01B22164" w:rsidR="00C137A8" w:rsidRPr="00B51E59" w:rsidRDefault="00C137A8" w:rsidP="00D537FA">
      <w:pPr>
        <w:spacing w:before="0" w:after="0"/>
        <w:rPr>
          <w:rFonts w:eastAsia="Times New Roman" w:cs="Times New Roman"/>
          <w:color w:val="00B050"/>
          <w:szCs w:val="24"/>
          <w:lang w:eastAsia="en-GB"/>
        </w:rPr>
      </w:pPr>
      <w:r w:rsidRPr="00B51E59">
        <w:rPr>
          <w:rFonts w:eastAsia="Times New Roman" w:cs="Times New Roman"/>
          <w:color w:val="00B050"/>
          <w:szCs w:val="24"/>
          <w:lang w:eastAsia="en-GB"/>
        </w:rPr>
        <w:t xml:space="preserve">We also </w:t>
      </w:r>
      <w:r w:rsidR="00B51E59" w:rsidRPr="00B51E59">
        <w:rPr>
          <w:rFonts w:eastAsia="Times New Roman" w:cs="Times New Roman"/>
          <w:color w:val="00B050"/>
          <w:szCs w:val="24"/>
          <w:lang w:eastAsia="en-GB"/>
        </w:rPr>
        <w:t>compared</w:t>
      </w:r>
      <w:r w:rsidRPr="00B51E59">
        <w:rPr>
          <w:rFonts w:eastAsia="Times New Roman" w:cs="Times New Roman"/>
          <w:color w:val="00B050"/>
          <w:szCs w:val="24"/>
          <w:lang w:eastAsia="en-GB"/>
        </w:rPr>
        <w:t xml:space="preserve"> mitigation strategies where only one mitigation factor was in effect. We </w:t>
      </w:r>
      <w:r w:rsidR="00B51E59" w:rsidRPr="00B51E59">
        <w:rPr>
          <w:rFonts w:eastAsia="Times New Roman" w:cs="Times New Roman"/>
          <w:color w:val="00B050"/>
          <w:szCs w:val="24"/>
          <w:lang w:eastAsia="en-GB"/>
        </w:rPr>
        <w:t xml:space="preserve">performed </w:t>
      </w:r>
      <w:r w:rsidRPr="00B51E59">
        <w:rPr>
          <w:rFonts w:eastAsia="Times New Roman" w:cs="Times New Roman"/>
          <w:color w:val="00B050"/>
          <w:szCs w:val="24"/>
          <w:lang w:eastAsia="en-GB"/>
        </w:rPr>
        <w:t>additional quantification</w:t>
      </w:r>
      <w:r w:rsidR="00B51E59" w:rsidRPr="00B51E59">
        <w:rPr>
          <w:rFonts w:eastAsia="Times New Roman" w:cs="Times New Roman"/>
          <w:color w:val="00B050"/>
          <w:szCs w:val="24"/>
          <w:lang w:eastAsia="en-GB"/>
        </w:rPr>
        <w:t xml:space="preserve"> of risk for </w:t>
      </w:r>
      <w:r w:rsidRPr="00B51E59">
        <w:rPr>
          <w:rFonts w:eastAsia="Times New Roman" w:cs="Times New Roman"/>
          <w:color w:val="00B050"/>
          <w:szCs w:val="24"/>
          <w:lang w:eastAsia="en-GB"/>
        </w:rPr>
        <w:t xml:space="preserve">each area’s top event frequency, and consequence frequency, </w:t>
      </w:r>
      <w:r w:rsidR="00B51E59" w:rsidRPr="00B51E59">
        <w:rPr>
          <w:rFonts w:eastAsia="Times New Roman" w:cs="Times New Roman"/>
          <w:color w:val="00B050"/>
          <w:szCs w:val="24"/>
          <w:lang w:eastAsia="en-GB"/>
        </w:rPr>
        <w:t>corresponding to</w:t>
      </w:r>
      <w:r w:rsidRPr="00B51E59">
        <w:rPr>
          <w:rFonts w:eastAsia="Times New Roman" w:cs="Times New Roman"/>
          <w:color w:val="00B050"/>
          <w:szCs w:val="24"/>
          <w:lang w:eastAsia="en-GB"/>
        </w:rPr>
        <w:t xml:space="preserve"> situations where only one mitigation factor was required (all other mitigation factors were set to 1). Table </w:t>
      </w:r>
      <w:r w:rsidR="008C1948">
        <w:rPr>
          <w:rFonts w:eastAsia="Times New Roman" w:cs="Times New Roman"/>
          <w:color w:val="00B050"/>
          <w:szCs w:val="24"/>
          <w:lang w:eastAsia="en-GB"/>
        </w:rPr>
        <w:t>2</w:t>
      </w:r>
      <w:r w:rsidRPr="00B51E59">
        <w:rPr>
          <w:rFonts w:eastAsia="Times New Roman" w:cs="Times New Roman"/>
          <w:color w:val="00B050"/>
          <w:szCs w:val="24"/>
          <w:lang w:eastAsia="en-GB"/>
        </w:rPr>
        <w:t xml:space="preserve"> highlights which combination of mitigation factors result in the recovery of a caribou population within each of our three study areas</w:t>
      </w:r>
      <w:r w:rsidR="00B51E59" w:rsidRPr="00B51E59">
        <w:rPr>
          <w:rFonts w:eastAsia="Times New Roman" w:cs="Times New Roman"/>
          <w:color w:val="00B050"/>
          <w:szCs w:val="24"/>
          <w:lang w:eastAsia="en-GB"/>
        </w:rPr>
        <w:t>; t</w:t>
      </w:r>
      <w:r w:rsidRPr="00B51E59">
        <w:rPr>
          <w:rFonts w:eastAsia="Times New Roman" w:cs="Times New Roman"/>
          <w:color w:val="00B050"/>
          <w:szCs w:val="24"/>
          <w:lang w:eastAsia="en-GB"/>
        </w:rPr>
        <w:t xml:space="preserve">he associated costs estimated from published literature, are included. </w:t>
      </w:r>
    </w:p>
    <w:p w14:paraId="75719B32" w14:textId="77777777" w:rsidR="00C45DFF" w:rsidRPr="00B51E59" w:rsidRDefault="00C45DFF" w:rsidP="00D537FA">
      <w:pPr>
        <w:spacing w:before="0" w:after="0"/>
        <w:rPr>
          <w:rFonts w:eastAsia="Times New Roman" w:cs="Times New Roman"/>
          <w:color w:val="00B050"/>
          <w:szCs w:val="24"/>
          <w:lang w:eastAsia="en-GB"/>
        </w:rPr>
      </w:pPr>
    </w:p>
    <w:p w14:paraId="1BCC0BBF" w14:textId="3B0606DE" w:rsidR="00A740CE" w:rsidRDefault="00A740CE" w:rsidP="00A740CE">
      <w:pPr>
        <w:spacing w:before="0" w:after="0"/>
        <w:rPr>
          <w:rFonts w:eastAsia="Times New Roman" w:cs="Times New Roman"/>
          <w:color w:val="00B050"/>
          <w:szCs w:val="24"/>
          <w:lang w:eastAsia="en-GB"/>
        </w:rPr>
      </w:pPr>
      <w:r>
        <w:rPr>
          <w:rFonts w:eastAsia="Times New Roman" w:cs="Times New Roman"/>
          <w:color w:val="00B050"/>
          <w:szCs w:val="24"/>
          <w:lang w:eastAsia="en-GB"/>
        </w:rPr>
        <w:t>Our estimates indicate that a</w:t>
      </w:r>
      <w:r w:rsidR="00C137A8" w:rsidRPr="00A740CE">
        <w:rPr>
          <w:rFonts w:eastAsia="Times New Roman" w:cs="Times New Roman"/>
          <w:color w:val="00B050"/>
          <w:szCs w:val="24"/>
          <w:lang w:eastAsia="en-GB"/>
        </w:rPr>
        <w:t>ll three study areas can be recovered with a combination of mitigation factors. This combination would require</w:t>
      </w:r>
      <w:r w:rsidR="00B245ED">
        <w:rPr>
          <w:rFonts w:eastAsia="Times New Roman" w:cs="Times New Roman"/>
          <w:color w:val="00B050"/>
          <w:szCs w:val="24"/>
          <w:lang w:eastAsia="en-GB"/>
        </w:rPr>
        <w:t xml:space="preserve"> intensive wolf </w:t>
      </w:r>
      <w:r w:rsidR="00B245ED" w:rsidRPr="00B245ED">
        <w:rPr>
          <w:rFonts w:eastAsia="Times New Roman" w:cs="Times New Roman"/>
          <w:color w:val="00B050"/>
          <w:szCs w:val="24"/>
          <w:lang w:eastAsia="en-GB"/>
        </w:rPr>
        <w:t>control (i.e.</w:t>
      </w:r>
      <w:r w:rsidR="00C137A8" w:rsidRPr="00B245ED">
        <w:rPr>
          <w:rFonts w:eastAsia="Times New Roman" w:cs="Times New Roman"/>
          <w:color w:val="00B050"/>
          <w:szCs w:val="24"/>
          <w:lang w:eastAsia="en-GB"/>
        </w:rPr>
        <w:t xml:space="preserve"> wolf </w:t>
      </w:r>
      <w:r w:rsidRPr="00B245ED">
        <w:rPr>
          <w:rFonts w:eastAsia="Times New Roman" w:cs="Times New Roman"/>
          <w:color w:val="00B050"/>
          <w:szCs w:val="24"/>
          <w:lang w:eastAsia="en-GB"/>
        </w:rPr>
        <w:t>culls</w:t>
      </w:r>
      <w:r w:rsidR="00B245ED" w:rsidRPr="00B245ED">
        <w:rPr>
          <w:rFonts w:eastAsia="Times New Roman" w:cs="Times New Roman"/>
          <w:color w:val="00B050"/>
          <w:szCs w:val="24"/>
          <w:lang w:eastAsia="en-GB"/>
        </w:rPr>
        <w:t>)</w:t>
      </w:r>
      <w:r w:rsidR="00C137A8" w:rsidRPr="00B245ED">
        <w:rPr>
          <w:rFonts w:eastAsia="Times New Roman" w:cs="Times New Roman"/>
          <w:color w:val="00B050"/>
          <w:szCs w:val="24"/>
          <w:lang w:eastAsia="en-GB"/>
        </w:rPr>
        <w:t xml:space="preserve"> for all</w:t>
      </w:r>
      <w:r w:rsidR="00C137A8" w:rsidRPr="00A740CE">
        <w:rPr>
          <w:rFonts w:eastAsia="Times New Roman" w:cs="Times New Roman"/>
          <w:color w:val="00B050"/>
          <w:szCs w:val="24"/>
          <w:lang w:eastAsia="en-GB"/>
        </w:rPr>
        <w:t xml:space="preserve"> three study areas. Uniquely, </w:t>
      </w:r>
      <w:r w:rsidR="00F169C5" w:rsidRPr="00A740CE">
        <w:rPr>
          <w:rFonts w:eastAsia="Times New Roman" w:cs="Times New Roman"/>
          <w:color w:val="00B050"/>
          <w:szCs w:val="24"/>
          <w:lang w:eastAsia="en-GB"/>
        </w:rPr>
        <w:t xml:space="preserve">study area 3 may benefit from maternal penning in </w:t>
      </w:r>
      <w:r w:rsidR="00F169C5" w:rsidRPr="00B245ED">
        <w:rPr>
          <w:rFonts w:eastAsia="Times New Roman" w:cs="Times New Roman"/>
          <w:color w:val="00B050"/>
          <w:szCs w:val="24"/>
          <w:lang w:eastAsia="en-GB"/>
        </w:rPr>
        <w:t xml:space="preserve">combination with wolf </w:t>
      </w:r>
      <w:r w:rsidR="00B245ED">
        <w:rPr>
          <w:rFonts w:eastAsia="Times New Roman" w:cs="Times New Roman"/>
          <w:color w:val="00B050"/>
          <w:szCs w:val="24"/>
          <w:lang w:eastAsia="en-GB"/>
        </w:rPr>
        <w:t>culls</w:t>
      </w:r>
      <w:r w:rsidR="00F169C5" w:rsidRPr="00A740CE">
        <w:rPr>
          <w:rFonts w:eastAsia="Times New Roman" w:cs="Times New Roman"/>
          <w:color w:val="00B050"/>
          <w:szCs w:val="24"/>
          <w:lang w:eastAsia="en-GB"/>
        </w:rPr>
        <w:t xml:space="preserve">. The </w:t>
      </w:r>
      <w:r w:rsidR="00B245ED">
        <w:rPr>
          <w:rFonts w:eastAsia="Times New Roman" w:cs="Times New Roman"/>
          <w:color w:val="00B050"/>
          <w:szCs w:val="24"/>
          <w:lang w:eastAsia="en-GB"/>
        </w:rPr>
        <w:t>minimal</w:t>
      </w:r>
      <w:r w:rsidR="00B245ED" w:rsidRPr="00A740CE">
        <w:rPr>
          <w:rFonts w:eastAsia="Times New Roman" w:cs="Times New Roman"/>
          <w:color w:val="00B050"/>
          <w:szCs w:val="24"/>
          <w:lang w:eastAsia="en-GB"/>
        </w:rPr>
        <w:t xml:space="preserve"> </w:t>
      </w:r>
      <w:r w:rsidR="00F169C5" w:rsidRPr="00A740CE">
        <w:rPr>
          <w:rFonts w:eastAsia="Times New Roman" w:cs="Times New Roman"/>
          <w:color w:val="00B050"/>
          <w:szCs w:val="24"/>
          <w:lang w:eastAsia="en-GB"/>
        </w:rPr>
        <w:t xml:space="preserve">estimated cost for an effective mitigation strategy (i.e. recovery strategy) for any study area starts at $224,000 (CDN) / year (Table </w:t>
      </w:r>
      <w:r w:rsidR="008C1948">
        <w:rPr>
          <w:rFonts w:eastAsia="Times New Roman" w:cs="Times New Roman"/>
          <w:color w:val="00B050"/>
          <w:szCs w:val="24"/>
          <w:lang w:eastAsia="en-GB"/>
        </w:rPr>
        <w:t>2</w:t>
      </w:r>
      <w:r w:rsidR="00F169C5" w:rsidRPr="00A740CE">
        <w:rPr>
          <w:rFonts w:eastAsia="Times New Roman" w:cs="Times New Roman"/>
          <w:color w:val="00B050"/>
          <w:szCs w:val="24"/>
          <w:lang w:eastAsia="en-GB"/>
        </w:rPr>
        <w:t>).</w:t>
      </w:r>
    </w:p>
    <w:p w14:paraId="2CADACD3" w14:textId="77777777" w:rsidR="00A740CE" w:rsidRDefault="00A740CE" w:rsidP="00A740CE">
      <w:pPr>
        <w:spacing w:before="0" w:after="0"/>
        <w:rPr>
          <w:rFonts w:eastAsia="Times New Roman" w:cs="Times New Roman"/>
          <w:color w:val="00B050"/>
          <w:szCs w:val="24"/>
          <w:lang w:eastAsia="en-GB"/>
        </w:rPr>
      </w:pPr>
    </w:p>
    <w:p w14:paraId="41FE9F5E" w14:textId="602B060C" w:rsidR="00A740CE" w:rsidRPr="00A740CE" w:rsidRDefault="00A740CE" w:rsidP="00A740CE">
      <w:pPr>
        <w:pStyle w:val="Heading1"/>
        <w:spacing w:before="0" w:after="0"/>
        <w:rPr>
          <w:rFonts w:eastAsia="Times New Roman"/>
          <w:color w:val="00B050"/>
          <w:lang w:eastAsia="en-GB"/>
        </w:rPr>
      </w:pPr>
      <w:r w:rsidRPr="00A740CE">
        <w:rPr>
          <w:rFonts w:eastAsia="Times New Roman"/>
          <w:color w:val="00B050"/>
          <w:lang w:eastAsia="en-GB"/>
        </w:rPr>
        <w:t>Discussion</w:t>
      </w:r>
    </w:p>
    <w:p w14:paraId="6D93E4E8" w14:textId="2A3B02D1" w:rsidR="00A740CE" w:rsidRDefault="00A740CE" w:rsidP="00A740CE">
      <w:pPr>
        <w:spacing w:before="0" w:after="0"/>
        <w:rPr>
          <w:rFonts w:eastAsia="Times New Roman" w:cs="Times New Roman"/>
          <w:color w:val="00B050"/>
          <w:szCs w:val="24"/>
          <w:lang w:eastAsia="en-GB"/>
        </w:rPr>
      </w:pPr>
    </w:p>
    <w:p w14:paraId="34E7CF96" w14:textId="3917A5F3" w:rsidR="00A740CE" w:rsidRPr="00A740CE" w:rsidRDefault="00A740CE" w:rsidP="00A740CE">
      <w:pPr>
        <w:pStyle w:val="Heading2"/>
        <w:rPr>
          <w:color w:val="00B050"/>
          <w:lang w:eastAsia="en-GB"/>
        </w:rPr>
      </w:pPr>
      <w:r w:rsidRPr="00A740CE">
        <w:rPr>
          <w:color w:val="00B050"/>
          <w:lang w:eastAsia="en-GB"/>
        </w:rPr>
        <w:t>Implications for managing cumulative risks to caribou</w:t>
      </w:r>
    </w:p>
    <w:p w14:paraId="42A0F11C" w14:textId="6B6BACA3" w:rsidR="00D63A61" w:rsidRDefault="003770C7" w:rsidP="003770C7">
      <w:pPr>
        <w:spacing w:after="0"/>
        <w:rPr>
          <w:rFonts w:cs="Times New Roman"/>
          <w:iCs/>
          <w:color w:val="00B050"/>
          <w:szCs w:val="24"/>
        </w:rPr>
      </w:pPr>
      <w:r>
        <w:rPr>
          <w:rFonts w:cs="Times New Roman"/>
          <w:szCs w:val="24"/>
        </w:rPr>
        <w:t xml:space="preserve">If the risk-event in our BRAT framework </w:t>
      </w:r>
      <w:r w:rsidRPr="00F6683E">
        <w:rPr>
          <w:rFonts w:cs="Times New Roman"/>
          <w:szCs w:val="24"/>
        </w:rPr>
        <w:t>takes place, the chief consequence of concern is that the po</w:t>
      </w:r>
      <w:r>
        <w:rPr>
          <w:rFonts w:cs="Times New Roman"/>
          <w:szCs w:val="24"/>
        </w:rPr>
        <w:t xml:space="preserve">pulation decline could continue and ultimately conclude in extirpation.  </w:t>
      </w:r>
      <w:r w:rsidR="00A740CE" w:rsidRPr="00A740CE">
        <w:rPr>
          <w:bCs/>
          <w:color w:val="00B050"/>
          <w:szCs w:val="24"/>
          <w:lang w:val="en-GB"/>
        </w:rPr>
        <w:t>T</w:t>
      </w:r>
      <w:r w:rsidR="00B70BC5" w:rsidRPr="00CF1B24">
        <w:rPr>
          <w:rFonts w:cs="Times New Roman"/>
          <w:iCs/>
          <w:color w:val="00B050"/>
          <w:szCs w:val="24"/>
        </w:rPr>
        <w:t xml:space="preserve">he BRAT framework projects a failure to meet the </w:t>
      </w:r>
      <w:r w:rsidR="00A740CE">
        <w:rPr>
          <w:rFonts w:cs="Times New Roman"/>
          <w:iCs/>
          <w:color w:val="00B050"/>
          <w:szCs w:val="24"/>
        </w:rPr>
        <w:t>target risk-</w:t>
      </w:r>
      <w:r w:rsidR="008C4075">
        <w:rPr>
          <w:rFonts w:cs="Times New Roman"/>
          <w:iCs/>
          <w:color w:val="00B050"/>
          <w:szCs w:val="24"/>
        </w:rPr>
        <w:t>event</w:t>
      </w:r>
      <w:r w:rsidR="00B70BC5" w:rsidRPr="00CF1B24">
        <w:rPr>
          <w:rFonts w:cs="Times New Roman"/>
          <w:iCs/>
          <w:color w:val="00B050"/>
          <w:szCs w:val="24"/>
        </w:rPr>
        <w:t xml:space="preserve"> frequency in all three of our study areas</w:t>
      </w:r>
      <w:r w:rsidR="008C4075">
        <w:rPr>
          <w:rFonts w:cs="Times New Roman"/>
          <w:iCs/>
          <w:color w:val="00B050"/>
          <w:szCs w:val="24"/>
        </w:rPr>
        <w:t xml:space="preserve"> (Table </w:t>
      </w:r>
      <w:r w:rsidR="008C1948">
        <w:rPr>
          <w:rFonts w:cs="Times New Roman"/>
          <w:iCs/>
          <w:color w:val="00B050"/>
          <w:szCs w:val="24"/>
        </w:rPr>
        <w:t>2</w:t>
      </w:r>
      <w:r w:rsidR="008C4075">
        <w:rPr>
          <w:rFonts w:cs="Times New Roman"/>
          <w:iCs/>
          <w:color w:val="00B050"/>
          <w:szCs w:val="24"/>
        </w:rPr>
        <w:t>)</w:t>
      </w:r>
      <w:r w:rsidR="00B70BC5" w:rsidRPr="00CF1B24">
        <w:rPr>
          <w:rFonts w:cs="Times New Roman"/>
          <w:iCs/>
          <w:color w:val="00B050"/>
          <w:szCs w:val="24"/>
        </w:rPr>
        <w:t xml:space="preserve">.  </w:t>
      </w:r>
      <w:r w:rsidR="008C4075">
        <w:rPr>
          <w:rFonts w:cs="Times New Roman"/>
          <w:iCs/>
          <w:color w:val="00B050"/>
          <w:szCs w:val="24"/>
        </w:rPr>
        <w:t xml:space="preserve">This calculation is in alignment with current estimations of herd </w:t>
      </w:r>
      <w:r w:rsidR="003B31B7">
        <w:rPr>
          <w:rFonts w:cs="Times New Roman"/>
          <w:iCs/>
          <w:color w:val="00B050"/>
          <w:szCs w:val="24"/>
        </w:rPr>
        <w:t>sustainability</w:t>
      </w:r>
      <w:r w:rsidR="008C4075">
        <w:rPr>
          <w:rFonts w:cs="Times New Roman"/>
          <w:iCs/>
          <w:color w:val="00B050"/>
          <w:szCs w:val="24"/>
        </w:rPr>
        <w:t xml:space="preserve">, where all five of the herds that exist across our three study areas are indicated as ‘Not self-sustaining’ (Environment Canada 2011). However, with mitigation factors in place, </w:t>
      </w:r>
      <w:r w:rsidR="00A740CE">
        <w:rPr>
          <w:rFonts w:cs="Times New Roman"/>
          <w:iCs/>
          <w:color w:val="00B050"/>
          <w:szCs w:val="24"/>
        </w:rPr>
        <w:t>some</w:t>
      </w:r>
      <w:r w:rsidR="008C4075">
        <w:rPr>
          <w:rFonts w:cs="Times New Roman"/>
          <w:iCs/>
          <w:color w:val="00B050"/>
          <w:szCs w:val="24"/>
        </w:rPr>
        <w:t xml:space="preserve"> herd</w:t>
      </w:r>
      <w:r w:rsidR="00A740CE">
        <w:rPr>
          <w:rFonts w:cs="Times New Roman"/>
          <w:iCs/>
          <w:color w:val="00B050"/>
          <w:szCs w:val="24"/>
        </w:rPr>
        <w:t>s</w:t>
      </w:r>
      <w:r w:rsidR="008C4075">
        <w:rPr>
          <w:rFonts w:cs="Times New Roman"/>
          <w:iCs/>
          <w:color w:val="00B050"/>
          <w:szCs w:val="24"/>
        </w:rPr>
        <w:t xml:space="preserve"> may be able to recover according </w:t>
      </w:r>
      <w:r w:rsidR="00A740CE">
        <w:rPr>
          <w:rFonts w:cs="Times New Roman"/>
          <w:iCs/>
          <w:color w:val="00B050"/>
          <w:szCs w:val="24"/>
        </w:rPr>
        <w:t>to our BRAT</w:t>
      </w:r>
      <w:r w:rsidR="008C4075">
        <w:rPr>
          <w:rFonts w:cs="Times New Roman"/>
          <w:iCs/>
          <w:color w:val="00B050"/>
          <w:szCs w:val="24"/>
        </w:rPr>
        <w:t xml:space="preserve"> framework.</w:t>
      </w:r>
    </w:p>
    <w:p w14:paraId="3CF4E4A3" w14:textId="432E17E3" w:rsidR="00B70BC5" w:rsidRPr="001B3258" w:rsidRDefault="00CF1B24" w:rsidP="00CC3E3E">
      <w:pPr>
        <w:rPr>
          <w:rFonts w:cs="Times New Roman"/>
          <w:iCs/>
          <w:color w:val="00B050"/>
          <w:szCs w:val="24"/>
        </w:rPr>
      </w:pPr>
      <w:r w:rsidRPr="001B3258">
        <w:rPr>
          <w:rFonts w:cs="Times New Roman"/>
          <w:iCs/>
          <w:color w:val="00B050"/>
          <w:szCs w:val="24"/>
        </w:rPr>
        <w:t xml:space="preserve">The framework shows that many human interventions </w:t>
      </w:r>
      <w:r w:rsidR="00A740CE">
        <w:rPr>
          <w:rFonts w:cs="Times New Roman"/>
          <w:iCs/>
          <w:color w:val="00B050"/>
          <w:szCs w:val="24"/>
        </w:rPr>
        <w:t xml:space="preserve">with </w:t>
      </w:r>
      <w:r w:rsidR="00B245ED">
        <w:rPr>
          <w:rFonts w:cs="Times New Roman"/>
          <w:iCs/>
          <w:color w:val="00B050"/>
          <w:szCs w:val="24"/>
        </w:rPr>
        <w:t xml:space="preserve">the </w:t>
      </w:r>
      <w:r w:rsidRPr="001B3258">
        <w:rPr>
          <w:rFonts w:cs="Times New Roman"/>
          <w:iCs/>
          <w:color w:val="00B050"/>
          <w:szCs w:val="24"/>
        </w:rPr>
        <w:t>potential to mitigate consequences tend to be very specific or concrete, while interventions aiming to prevent threats in the first place are sometimes more diffuse in nature</w:t>
      </w:r>
      <w:r w:rsidR="00030D4E">
        <w:rPr>
          <w:rFonts w:cs="Times New Roman"/>
          <w:iCs/>
          <w:color w:val="00B050"/>
          <w:szCs w:val="24"/>
        </w:rPr>
        <w:t xml:space="preserve">.In </w:t>
      </w:r>
      <w:r w:rsidRPr="001B3258">
        <w:rPr>
          <w:rFonts w:cs="Times New Roman"/>
          <w:iCs/>
          <w:color w:val="00B050"/>
          <w:szCs w:val="24"/>
        </w:rPr>
        <w:t xml:space="preserve">some cases (particularly for climate change) </w:t>
      </w:r>
      <w:r w:rsidR="00030D4E">
        <w:rPr>
          <w:rFonts w:cs="Times New Roman"/>
          <w:iCs/>
          <w:color w:val="00B050"/>
          <w:szCs w:val="24"/>
        </w:rPr>
        <w:t xml:space="preserve">the interventions required to prevent threats are </w:t>
      </w:r>
      <w:r w:rsidRPr="001B3258">
        <w:rPr>
          <w:rFonts w:cs="Times New Roman"/>
          <w:iCs/>
          <w:color w:val="00B050"/>
          <w:szCs w:val="24"/>
        </w:rPr>
        <w:t>incomplete</w:t>
      </w:r>
      <w:r w:rsidR="00A740CE">
        <w:rPr>
          <w:rFonts w:cs="Times New Roman"/>
          <w:iCs/>
          <w:color w:val="00B050"/>
          <w:szCs w:val="24"/>
        </w:rPr>
        <w:t>, have unknown impact,</w:t>
      </w:r>
      <w:r w:rsidRPr="001B3258">
        <w:rPr>
          <w:rFonts w:cs="Times New Roman"/>
          <w:iCs/>
          <w:color w:val="00B050"/>
          <w:szCs w:val="24"/>
        </w:rPr>
        <w:t xml:space="preserve"> or </w:t>
      </w:r>
      <w:r w:rsidR="00A740CE">
        <w:rPr>
          <w:rFonts w:cs="Times New Roman"/>
          <w:iCs/>
          <w:color w:val="00B050"/>
          <w:szCs w:val="24"/>
        </w:rPr>
        <w:t xml:space="preserve">are </w:t>
      </w:r>
      <w:r w:rsidRPr="001B3258">
        <w:rPr>
          <w:rFonts w:cs="Times New Roman"/>
          <w:iCs/>
          <w:color w:val="00B050"/>
          <w:szCs w:val="24"/>
        </w:rPr>
        <w:t>completely lacking.</w:t>
      </w:r>
    </w:p>
    <w:p w14:paraId="78120992" w14:textId="4F63F611" w:rsidR="00EB2502" w:rsidRPr="001B3258" w:rsidRDefault="00D63A61" w:rsidP="00EB2502">
      <w:pPr>
        <w:rPr>
          <w:rFonts w:cs="Times New Roman"/>
          <w:iCs/>
          <w:color w:val="00B050"/>
          <w:szCs w:val="24"/>
        </w:rPr>
      </w:pPr>
      <w:r w:rsidRPr="001B3258">
        <w:rPr>
          <w:rFonts w:cs="Times New Roman"/>
          <w:iCs/>
          <w:color w:val="00B050"/>
          <w:szCs w:val="24"/>
        </w:rPr>
        <w:t>Key knowledge gaps in the framework pertain to aspects of caribou and predator behaviour and population dynamics</w:t>
      </w:r>
      <w:r w:rsidR="00BF350C">
        <w:rPr>
          <w:rFonts w:cs="Times New Roman"/>
          <w:iCs/>
          <w:color w:val="00B050"/>
          <w:szCs w:val="24"/>
        </w:rPr>
        <w:t xml:space="preserve"> (but see Vors and Boyce 2009; Dickie et al. 2017; Droghini et al. 2017)</w:t>
      </w:r>
      <w:r w:rsidRPr="001B3258">
        <w:rPr>
          <w:rFonts w:cs="Times New Roman"/>
          <w:iCs/>
          <w:color w:val="00B050"/>
          <w:szCs w:val="24"/>
        </w:rPr>
        <w:t xml:space="preserve">, and the impacts of climate change </w:t>
      </w:r>
      <w:r w:rsidR="00A16F14">
        <w:rPr>
          <w:rFonts w:cs="Times New Roman"/>
          <w:iCs/>
          <w:color w:val="00B050"/>
          <w:szCs w:val="24"/>
        </w:rPr>
        <w:t>on</w:t>
      </w:r>
      <w:r w:rsidRPr="001B3258">
        <w:rPr>
          <w:rFonts w:cs="Times New Roman"/>
          <w:iCs/>
          <w:color w:val="00B050"/>
          <w:szCs w:val="24"/>
        </w:rPr>
        <w:t xml:space="preserve"> risks and risk management</w:t>
      </w:r>
      <w:r w:rsidR="00A16F14">
        <w:rPr>
          <w:rFonts w:cs="Times New Roman"/>
          <w:iCs/>
          <w:color w:val="00B050"/>
          <w:szCs w:val="24"/>
        </w:rPr>
        <w:t>.  Knowledge is still being accumulated for some factors like health stressors (</w:t>
      </w:r>
      <w:r w:rsidR="00030D4E">
        <w:rPr>
          <w:rFonts w:cs="Times New Roman"/>
          <w:iCs/>
          <w:color w:val="00B050"/>
          <w:szCs w:val="24"/>
        </w:rPr>
        <w:t xml:space="preserve">see </w:t>
      </w:r>
      <w:r w:rsidR="00BF350C">
        <w:rPr>
          <w:rFonts w:cs="Times New Roman"/>
          <w:iCs/>
          <w:color w:val="00B050"/>
          <w:szCs w:val="24"/>
        </w:rPr>
        <w:t>Schwantje et al. 201</w:t>
      </w:r>
      <w:r w:rsidR="006D26B8">
        <w:rPr>
          <w:rFonts w:cs="Times New Roman"/>
          <w:iCs/>
          <w:color w:val="00B050"/>
          <w:szCs w:val="24"/>
        </w:rPr>
        <w:t>6</w:t>
      </w:r>
      <w:r w:rsidR="00BF350C">
        <w:rPr>
          <w:rFonts w:cs="Times New Roman"/>
          <w:iCs/>
          <w:color w:val="00B050"/>
          <w:szCs w:val="24"/>
        </w:rPr>
        <w:t>; Forde et al. 2016; Bondo et al. 2019)</w:t>
      </w:r>
      <w:r w:rsidRPr="001B3258">
        <w:rPr>
          <w:rFonts w:cs="Times New Roman"/>
          <w:iCs/>
          <w:color w:val="00B050"/>
          <w:szCs w:val="24"/>
        </w:rPr>
        <w:t xml:space="preserve">.  Studies quantifying risk in these areas would help to better </w:t>
      </w:r>
      <w:r w:rsidR="00030D4E">
        <w:rPr>
          <w:rFonts w:cs="Times New Roman"/>
          <w:iCs/>
          <w:color w:val="00B050"/>
          <w:szCs w:val="24"/>
        </w:rPr>
        <w:t>assess</w:t>
      </w:r>
      <w:r w:rsidR="00030D4E" w:rsidRPr="001B3258">
        <w:rPr>
          <w:rFonts w:cs="Times New Roman"/>
          <w:iCs/>
          <w:color w:val="00B050"/>
          <w:szCs w:val="24"/>
        </w:rPr>
        <w:t xml:space="preserve"> </w:t>
      </w:r>
      <w:r w:rsidRPr="001B3258">
        <w:rPr>
          <w:rFonts w:cs="Times New Roman"/>
          <w:iCs/>
          <w:color w:val="00B050"/>
          <w:szCs w:val="24"/>
        </w:rPr>
        <w:t>trade-offs when analyzing the risks for different management scenarios; the high costs associated with optimal</w:t>
      </w:r>
      <w:r w:rsidR="001B3258">
        <w:rPr>
          <w:rFonts w:cs="Times New Roman"/>
          <w:iCs/>
          <w:color w:val="00B050"/>
          <w:szCs w:val="24"/>
        </w:rPr>
        <w:t xml:space="preserve"> levels of penning, </w:t>
      </w:r>
      <w:r w:rsidRPr="001B3258">
        <w:rPr>
          <w:rFonts w:cs="Times New Roman"/>
          <w:iCs/>
          <w:color w:val="00B050"/>
          <w:szCs w:val="24"/>
        </w:rPr>
        <w:t xml:space="preserve">wolf </w:t>
      </w:r>
      <w:r w:rsidR="00B245ED">
        <w:rPr>
          <w:rFonts w:cs="Times New Roman"/>
          <w:iCs/>
          <w:color w:val="00B050"/>
          <w:szCs w:val="24"/>
        </w:rPr>
        <w:lastRenderedPageBreak/>
        <w:t>culls</w:t>
      </w:r>
      <w:r w:rsidRPr="001B3258">
        <w:rPr>
          <w:rFonts w:cs="Times New Roman"/>
          <w:iCs/>
          <w:color w:val="00B050"/>
          <w:szCs w:val="24"/>
        </w:rPr>
        <w:t xml:space="preserve">, </w:t>
      </w:r>
      <w:r w:rsidR="001B3258">
        <w:rPr>
          <w:rFonts w:cs="Times New Roman"/>
          <w:iCs/>
          <w:color w:val="00B050"/>
          <w:szCs w:val="24"/>
        </w:rPr>
        <w:t xml:space="preserve">and restoration of linear features, </w:t>
      </w:r>
      <w:r w:rsidRPr="001B3258">
        <w:rPr>
          <w:rFonts w:cs="Times New Roman"/>
          <w:iCs/>
          <w:color w:val="00B050"/>
          <w:szCs w:val="24"/>
        </w:rPr>
        <w:t xml:space="preserve">for example, may </w:t>
      </w:r>
      <w:r w:rsidR="001B3258">
        <w:rPr>
          <w:rFonts w:cs="Times New Roman"/>
          <w:iCs/>
          <w:color w:val="00B050"/>
          <w:szCs w:val="24"/>
        </w:rPr>
        <w:t xml:space="preserve">increase the need to consider a mix of other management options.  </w:t>
      </w:r>
      <w:r w:rsidR="00EB2502" w:rsidRPr="001B3258">
        <w:rPr>
          <w:rFonts w:cs="Times New Roman"/>
          <w:iCs/>
          <w:szCs w:val="24"/>
        </w:rPr>
        <w:t xml:space="preserve">Beyond BC, a broad range of forest management methods have been discussed as potential options for conserving caribou habitat. In Quebec, for example, Courtois </w:t>
      </w:r>
      <w:r w:rsidR="00EB2502" w:rsidRPr="001B3258">
        <w:rPr>
          <w:rFonts w:cs="Times New Roman"/>
          <w:i/>
          <w:iCs/>
          <w:szCs w:val="24"/>
        </w:rPr>
        <w:t>et al.</w:t>
      </w:r>
      <w:r w:rsidR="00EB2502" w:rsidRPr="001B3258">
        <w:rPr>
          <w:rFonts w:cs="Times New Roman"/>
          <w:iCs/>
          <w:szCs w:val="24"/>
        </w:rPr>
        <w:t xml:space="preserve"> (2004) </w:t>
      </w:r>
      <w:r w:rsidR="001B3258" w:rsidRPr="001B3258">
        <w:rPr>
          <w:rFonts w:cs="Times New Roman"/>
          <w:iCs/>
          <w:szCs w:val="24"/>
        </w:rPr>
        <w:t>emphasize</w:t>
      </w:r>
      <w:r w:rsidR="00EB2502" w:rsidRPr="001B3258">
        <w:rPr>
          <w:rFonts w:cs="Times New Roman"/>
          <w:iCs/>
          <w:szCs w:val="24"/>
        </w:rPr>
        <w:t xml:space="preserve"> long-term conservation combined with shorter-term recovery efforts, via the protection and management of forests in large blocks, maintaining habitat connectivity and maintaining irregular stand structures similar to natural disturbance. It should be noted, however, that using forest practices to increase forest resiliency to climate change will become more difficult, and require more extensive intervention as climate changes progress through time (Millar </w:t>
      </w:r>
      <w:r w:rsidR="00EB2502" w:rsidRPr="001B3258">
        <w:rPr>
          <w:rFonts w:cs="Times New Roman"/>
          <w:i/>
          <w:iCs/>
          <w:szCs w:val="24"/>
        </w:rPr>
        <w:t>et al</w:t>
      </w:r>
      <w:r w:rsidR="00EB2502" w:rsidRPr="001B3258">
        <w:rPr>
          <w:rFonts w:cs="Times New Roman"/>
          <w:iCs/>
          <w:szCs w:val="24"/>
        </w:rPr>
        <w:t>., 2007).</w:t>
      </w:r>
    </w:p>
    <w:p w14:paraId="3E3DF258" w14:textId="1B670EEE" w:rsidR="00CC3E3E" w:rsidRPr="003770C7" w:rsidRDefault="00EB2502" w:rsidP="003770C7">
      <w:pPr>
        <w:rPr>
          <w:rFonts w:cs="Times New Roman"/>
          <w:iCs/>
          <w:color w:val="00B050"/>
          <w:szCs w:val="24"/>
        </w:rPr>
      </w:pPr>
      <w:r w:rsidRPr="001B3258">
        <w:rPr>
          <w:rFonts w:cs="Times New Roman"/>
          <w:iCs/>
          <w:color w:val="00B050"/>
          <w:szCs w:val="24"/>
        </w:rPr>
        <w:t xml:space="preserve">The conservation of caribou relies on our accurate understanding and sampling of ecological processes on past, present, and projected future landscapes. The diversity of caribou monitoring methods, which are constantly changing due to advancements in </w:t>
      </w:r>
      <w:r w:rsidR="001B3258" w:rsidRPr="001B3258">
        <w:rPr>
          <w:rFonts w:cs="Times New Roman"/>
          <w:iCs/>
          <w:color w:val="00B050"/>
          <w:szCs w:val="24"/>
        </w:rPr>
        <w:t xml:space="preserve">the </w:t>
      </w:r>
      <w:r w:rsidRPr="001B3258">
        <w:rPr>
          <w:rFonts w:cs="Times New Roman"/>
          <w:iCs/>
          <w:color w:val="00B050"/>
          <w:szCs w:val="24"/>
        </w:rPr>
        <w:t xml:space="preserve">field </w:t>
      </w:r>
      <w:r w:rsidR="001B3258">
        <w:rPr>
          <w:rFonts w:cs="Times New Roman"/>
          <w:iCs/>
          <w:color w:val="00B050"/>
          <w:szCs w:val="24"/>
        </w:rPr>
        <w:t>like</w:t>
      </w:r>
      <w:r w:rsidRPr="001B3258">
        <w:rPr>
          <w:rFonts w:cs="Times New Roman"/>
          <w:iCs/>
          <w:color w:val="00B050"/>
          <w:szCs w:val="24"/>
        </w:rPr>
        <w:t xml:space="preserve"> remote camera</w:t>
      </w:r>
      <w:r w:rsidR="001B3258">
        <w:rPr>
          <w:rFonts w:cs="Times New Roman"/>
          <w:iCs/>
          <w:color w:val="00B050"/>
          <w:szCs w:val="24"/>
        </w:rPr>
        <w:t>s</w:t>
      </w:r>
      <w:r w:rsidRPr="001B3258">
        <w:rPr>
          <w:rFonts w:cs="Times New Roman"/>
          <w:iCs/>
          <w:color w:val="00B050"/>
          <w:szCs w:val="24"/>
        </w:rPr>
        <w:t xml:space="preserve"> </w:t>
      </w:r>
      <w:r w:rsidR="001B3258" w:rsidRPr="001B3258">
        <w:rPr>
          <w:rFonts w:cs="Times New Roman"/>
          <w:iCs/>
          <w:color w:val="00B050"/>
          <w:szCs w:val="24"/>
        </w:rPr>
        <w:t>(</w:t>
      </w:r>
      <w:r w:rsidR="00030D4E">
        <w:rPr>
          <w:rFonts w:cs="Times New Roman"/>
          <w:iCs/>
          <w:color w:val="00B050"/>
          <w:szCs w:val="24"/>
        </w:rPr>
        <w:t>Burton</w:t>
      </w:r>
      <w:r w:rsidR="00030D4E" w:rsidRPr="001B3258">
        <w:rPr>
          <w:rFonts w:cs="Times New Roman"/>
          <w:iCs/>
          <w:color w:val="00B050"/>
          <w:szCs w:val="24"/>
        </w:rPr>
        <w:t xml:space="preserve"> </w:t>
      </w:r>
      <w:r w:rsidRPr="001B3258">
        <w:rPr>
          <w:rFonts w:cs="Times New Roman"/>
          <w:iCs/>
          <w:color w:val="00B050"/>
          <w:szCs w:val="24"/>
        </w:rPr>
        <w:t>et al. 201</w:t>
      </w:r>
      <w:r w:rsidR="00030D4E">
        <w:rPr>
          <w:rFonts w:cs="Times New Roman"/>
          <w:iCs/>
          <w:color w:val="00B050"/>
          <w:szCs w:val="24"/>
        </w:rPr>
        <w:t>5</w:t>
      </w:r>
      <w:r w:rsidR="001B3258" w:rsidRPr="001B3258">
        <w:rPr>
          <w:rFonts w:cs="Times New Roman"/>
          <w:iCs/>
          <w:color w:val="00B050"/>
          <w:szCs w:val="24"/>
        </w:rPr>
        <w:t>)</w:t>
      </w:r>
      <w:r w:rsidR="00A16D48">
        <w:rPr>
          <w:rFonts w:cs="Times New Roman"/>
          <w:iCs/>
          <w:color w:val="00B050"/>
          <w:szCs w:val="24"/>
        </w:rPr>
        <w:t xml:space="preserve">, </w:t>
      </w:r>
      <w:r w:rsidRPr="001B3258">
        <w:rPr>
          <w:rFonts w:cs="Times New Roman"/>
          <w:iCs/>
          <w:color w:val="00B050"/>
          <w:szCs w:val="24"/>
        </w:rPr>
        <w:t xml:space="preserve">non-invasive genetic tagging methodologies </w:t>
      </w:r>
      <w:r w:rsidR="009E0F46">
        <w:rPr>
          <w:rFonts w:cs="Times New Roman"/>
          <w:iCs/>
          <w:color w:val="00B050"/>
          <w:szCs w:val="24"/>
        </w:rPr>
        <w:t>(</w:t>
      </w:r>
      <w:r w:rsidRPr="00A16D48">
        <w:rPr>
          <w:rFonts w:cs="Times New Roman"/>
          <w:iCs/>
          <w:color w:val="00B050"/>
          <w:szCs w:val="24"/>
        </w:rPr>
        <w:t xml:space="preserve">Ball et al. 2010), remote sensing, and statistical technologies, complicates this sampling as not all methods will produce comparable estimates of density and abundance </w:t>
      </w:r>
      <w:r w:rsidRPr="00A21B89">
        <w:rPr>
          <w:rFonts w:cs="Times New Roman"/>
          <w:iCs/>
          <w:color w:val="00B050"/>
          <w:szCs w:val="24"/>
        </w:rPr>
        <w:t xml:space="preserve">(Stewart et al. 2018). As the heterogeneity of boreal landscapes increases with both land use and climate change, the diversity of ecological processes moderating efficacy of conservation strategies may also change (Dunning et al. 1992; Stewart 2018). For a species such as caribou, with a long evolutionary history in a relatively homogenous and rarely fragmented ecosystem, a combination of conservation strategies may be required to conserve landscape processes under future scenarios. For </w:t>
      </w:r>
      <w:r w:rsidRPr="00207F6B">
        <w:rPr>
          <w:rFonts w:cs="Times New Roman"/>
          <w:iCs/>
          <w:color w:val="00B050"/>
          <w:szCs w:val="24"/>
        </w:rPr>
        <w:t xml:space="preserve">example, </w:t>
      </w:r>
      <w:r w:rsidR="009E0F46">
        <w:rPr>
          <w:rFonts w:cs="Times New Roman"/>
          <w:iCs/>
          <w:color w:val="00B050"/>
          <w:szCs w:val="24"/>
        </w:rPr>
        <w:t xml:space="preserve">Burgar </w:t>
      </w:r>
      <w:r w:rsidR="009E0F46" w:rsidRPr="003770C7">
        <w:rPr>
          <w:rFonts w:cs="Times New Roman"/>
          <w:i/>
          <w:iCs/>
          <w:color w:val="00B050"/>
          <w:szCs w:val="24"/>
        </w:rPr>
        <w:t>et al</w:t>
      </w:r>
      <w:r w:rsidR="009E0F46">
        <w:rPr>
          <w:rFonts w:cs="Times New Roman"/>
          <w:iCs/>
          <w:color w:val="00B050"/>
          <w:szCs w:val="24"/>
        </w:rPr>
        <w:t xml:space="preserve">. (2018) and </w:t>
      </w:r>
      <w:commentRangeStart w:id="126"/>
      <w:commentRangeStart w:id="127"/>
      <w:r w:rsidR="009E0F46">
        <w:rPr>
          <w:rFonts w:cs="Times New Roman"/>
          <w:iCs/>
          <w:color w:val="00B050"/>
          <w:szCs w:val="24"/>
        </w:rPr>
        <w:t xml:space="preserve">Johnson </w:t>
      </w:r>
      <w:r w:rsidR="009E0F46" w:rsidRPr="003770C7">
        <w:rPr>
          <w:rFonts w:cs="Times New Roman"/>
          <w:i/>
          <w:iCs/>
          <w:color w:val="00B050"/>
          <w:szCs w:val="24"/>
        </w:rPr>
        <w:t>et al</w:t>
      </w:r>
      <w:r w:rsidR="009E0F46">
        <w:rPr>
          <w:rFonts w:cs="Times New Roman"/>
          <w:iCs/>
          <w:color w:val="00B050"/>
          <w:szCs w:val="24"/>
        </w:rPr>
        <w:t>. (2019)</w:t>
      </w:r>
      <w:commentRangeEnd w:id="126"/>
      <w:r w:rsidR="003770C7">
        <w:rPr>
          <w:rStyle w:val="CommentReference"/>
        </w:rPr>
        <w:commentReference w:id="126"/>
      </w:r>
      <w:commentRangeEnd w:id="127"/>
      <w:r w:rsidR="00261E94">
        <w:rPr>
          <w:rStyle w:val="CommentReference"/>
        </w:rPr>
        <w:commentReference w:id="127"/>
      </w:r>
      <w:r w:rsidR="009E0F46">
        <w:rPr>
          <w:rFonts w:cs="Times New Roman"/>
          <w:iCs/>
          <w:color w:val="00B050"/>
          <w:szCs w:val="24"/>
        </w:rPr>
        <w:t xml:space="preserve"> highlight the need to model the mammal community as an important component of caribou conservation. The combination of mitigation strategies required under future scenarios and their costs (Johnson </w:t>
      </w:r>
      <w:r w:rsidR="009E0F46" w:rsidRPr="00363E50">
        <w:rPr>
          <w:rFonts w:cs="Times New Roman"/>
          <w:i/>
          <w:iCs/>
          <w:color w:val="00B050"/>
          <w:szCs w:val="24"/>
        </w:rPr>
        <w:t>et al.</w:t>
      </w:r>
      <w:r w:rsidR="009E0F46">
        <w:rPr>
          <w:rFonts w:cs="Times New Roman"/>
          <w:iCs/>
          <w:color w:val="00B050"/>
          <w:szCs w:val="24"/>
        </w:rPr>
        <w:t xml:space="preserve"> 2019; Table </w:t>
      </w:r>
      <w:r w:rsidR="00D253C8">
        <w:rPr>
          <w:rFonts w:cs="Times New Roman"/>
          <w:iCs/>
          <w:color w:val="00B050"/>
          <w:szCs w:val="24"/>
        </w:rPr>
        <w:t>2</w:t>
      </w:r>
      <w:r w:rsidR="009E0F46">
        <w:rPr>
          <w:rFonts w:cs="Times New Roman"/>
          <w:iCs/>
          <w:color w:val="00B050"/>
          <w:szCs w:val="24"/>
        </w:rPr>
        <w:t xml:space="preserve">), is also of important consideration.  </w:t>
      </w:r>
      <w:r w:rsidR="003770C7">
        <w:rPr>
          <w:rFonts w:cs="Times New Roman"/>
          <w:iCs/>
          <w:color w:val="00B050"/>
          <w:szCs w:val="24"/>
        </w:rPr>
        <w:t>A</w:t>
      </w:r>
      <w:r w:rsidR="009E0F46">
        <w:rPr>
          <w:rFonts w:cs="Times New Roman"/>
          <w:iCs/>
          <w:color w:val="00B050"/>
          <w:szCs w:val="24"/>
        </w:rPr>
        <w:t xml:space="preserve">ggressive restoration of linear features is one </w:t>
      </w:r>
      <w:r w:rsidR="003770C7">
        <w:rPr>
          <w:rFonts w:cs="Times New Roman"/>
          <w:iCs/>
          <w:color w:val="00B050"/>
          <w:szCs w:val="24"/>
        </w:rPr>
        <w:t xml:space="preserve">important </w:t>
      </w:r>
      <w:r w:rsidR="009E0F46">
        <w:rPr>
          <w:rFonts w:cs="Times New Roman"/>
          <w:iCs/>
          <w:color w:val="00B050"/>
          <w:szCs w:val="24"/>
        </w:rPr>
        <w:t>strategy that might be required for some herds (Bauduin et al. 2018; Johnson et al. 2019)</w:t>
      </w:r>
      <w:r w:rsidR="00261E94">
        <w:rPr>
          <w:rFonts w:cs="Times New Roman"/>
          <w:iCs/>
          <w:color w:val="00B050"/>
          <w:szCs w:val="24"/>
        </w:rPr>
        <w:t>.</w:t>
      </w:r>
      <w:r w:rsidR="009E0F46">
        <w:rPr>
          <w:rFonts w:cs="Times New Roman"/>
          <w:iCs/>
          <w:color w:val="00B050"/>
          <w:szCs w:val="24"/>
        </w:rPr>
        <w:t xml:space="preserve"> </w:t>
      </w:r>
      <w:commentRangeStart w:id="128"/>
      <w:commentRangeStart w:id="129"/>
      <w:r w:rsidR="00261E94">
        <w:rPr>
          <w:rFonts w:cs="Times New Roman"/>
          <w:iCs/>
          <w:color w:val="00B050"/>
          <w:szCs w:val="24"/>
        </w:rPr>
        <w:t>-</w:t>
      </w:r>
      <w:r w:rsidR="009E0F46">
        <w:rPr>
          <w:rFonts w:cs="Times New Roman"/>
          <w:iCs/>
          <w:color w:val="00B050"/>
          <w:szCs w:val="24"/>
        </w:rPr>
        <w:t>.</w:t>
      </w:r>
      <w:commentRangeEnd w:id="128"/>
      <w:r w:rsidR="003770C7">
        <w:rPr>
          <w:rStyle w:val="CommentReference"/>
        </w:rPr>
        <w:commentReference w:id="128"/>
      </w:r>
      <w:commentRangeEnd w:id="129"/>
      <w:r w:rsidR="00261E94">
        <w:rPr>
          <w:rStyle w:val="CommentReference"/>
        </w:rPr>
        <w:commentReference w:id="129"/>
      </w:r>
    </w:p>
    <w:p w14:paraId="642CEF6D" w14:textId="3205ABD7" w:rsidR="000C72BB" w:rsidRPr="003770C7" w:rsidRDefault="00AA50B0" w:rsidP="003770C7">
      <w:pPr>
        <w:spacing w:after="0"/>
        <w:rPr>
          <w:rFonts w:cs="Times New Roman"/>
          <w:szCs w:val="24"/>
        </w:rPr>
      </w:pPr>
      <w:r w:rsidRPr="00F6683E">
        <w:rPr>
          <w:rFonts w:cs="Times New Roman"/>
          <w:color w:val="00B050"/>
          <w:szCs w:val="24"/>
        </w:rPr>
        <w:t xml:space="preserve">By enhancing predator access across landscapes, linear features spanning forest terrain may reduce the ability for caribou to select habitat away from predators. </w:t>
      </w:r>
      <w:r w:rsidR="00EB2502" w:rsidRPr="00F6683E">
        <w:rPr>
          <w:rFonts w:cs="Times New Roman"/>
          <w:iCs/>
          <w:color w:val="00B050"/>
          <w:szCs w:val="24"/>
        </w:rPr>
        <w:t xml:space="preserve">It is possible to </w:t>
      </w:r>
      <w:r w:rsidR="00F6683E" w:rsidRPr="00F6683E">
        <w:rPr>
          <w:rFonts w:cs="Times New Roman"/>
          <w:iCs/>
          <w:color w:val="00B050"/>
          <w:szCs w:val="24"/>
        </w:rPr>
        <w:t>counter the</w:t>
      </w:r>
      <w:r w:rsidR="00EB2502" w:rsidRPr="00F6683E">
        <w:rPr>
          <w:rFonts w:cs="Times New Roman"/>
          <w:iCs/>
          <w:color w:val="00B050"/>
          <w:szCs w:val="24"/>
        </w:rPr>
        <w:t xml:space="preserve"> deleterious impact of these features through habitat restoration, although the time lag between habitat restoration and effects on caribou lambda are currently unknown (Bentham and Coupal 2015)</w:t>
      </w:r>
      <w:r w:rsidR="00030D4E">
        <w:rPr>
          <w:rFonts w:cs="Times New Roman"/>
          <w:iCs/>
          <w:color w:val="00B050"/>
          <w:szCs w:val="24"/>
        </w:rPr>
        <w:t>.</w:t>
      </w:r>
      <w:r w:rsidR="00EB2502" w:rsidRPr="00F6683E">
        <w:rPr>
          <w:rFonts w:cs="Times New Roman"/>
          <w:iCs/>
          <w:color w:val="00B050"/>
          <w:szCs w:val="24"/>
        </w:rPr>
        <w:t xml:space="preserve"> </w:t>
      </w:r>
      <w:r w:rsidR="00030D4E">
        <w:rPr>
          <w:rFonts w:cs="Times New Roman"/>
          <w:iCs/>
          <w:color w:val="00B050"/>
          <w:szCs w:val="24"/>
        </w:rPr>
        <w:t>O</w:t>
      </w:r>
      <w:r w:rsidR="00EB2502" w:rsidRPr="00F6683E">
        <w:rPr>
          <w:rFonts w:cs="Times New Roman"/>
          <w:iCs/>
          <w:color w:val="00B050"/>
          <w:szCs w:val="24"/>
        </w:rPr>
        <w:t>ngoing projects such as Alberta’s ALGAR project (www.cosia.ca/initiatives) are quantifying these relationships. Over time, a replanted linear feature such as a decommissioned road,</w:t>
      </w:r>
      <w:r w:rsidR="005400EE">
        <w:rPr>
          <w:rFonts w:cs="Times New Roman"/>
          <w:iCs/>
          <w:color w:val="00B050"/>
          <w:szCs w:val="24"/>
        </w:rPr>
        <w:t xml:space="preserve"> </w:t>
      </w:r>
      <w:r w:rsidR="00EB2502" w:rsidRPr="00F6683E">
        <w:rPr>
          <w:rFonts w:cs="Times New Roman"/>
          <w:iCs/>
          <w:color w:val="00B050"/>
          <w:szCs w:val="24"/>
        </w:rPr>
        <w:t xml:space="preserve">seismic line, or pipeline may reduce predation rates. </w:t>
      </w:r>
      <w:r w:rsidR="00EB2502" w:rsidRPr="00F6683E">
        <w:rPr>
          <w:rFonts w:cs="Times New Roman"/>
          <w:iCs/>
          <w:szCs w:val="24"/>
        </w:rPr>
        <w:t xml:space="preserve">Restoration of seismic lines has been a high priority for caribou habitat in Alberta with additional implications for all-terrain vehicles, and the associated changes in caribou behavior (Hebbelwhite 2017), that widely use them (Pigeon </w:t>
      </w:r>
      <w:r w:rsidR="00EB2502" w:rsidRPr="00F6683E">
        <w:rPr>
          <w:rFonts w:cs="Times New Roman"/>
          <w:i/>
          <w:iCs/>
          <w:szCs w:val="24"/>
        </w:rPr>
        <w:t>et al</w:t>
      </w:r>
      <w:r w:rsidR="00EB2502" w:rsidRPr="00F6683E">
        <w:rPr>
          <w:rFonts w:cs="Times New Roman"/>
          <w:iCs/>
          <w:szCs w:val="24"/>
        </w:rPr>
        <w:t>., 2016).</w:t>
      </w:r>
    </w:p>
    <w:p w14:paraId="46A5955F" w14:textId="233FC32B" w:rsidR="00AA50B0" w:rsidRPr="003770C7" w:rsidRDefault="00AA50B0" w:rsidP="00AA50B0">
      <w:pPr>
        <w:autoSpaceDE w:val="0"/>
        <w:autoSpaceDN w:val="0"/>
        <w:adjustRightInd w:val="0"/>
        <w:spacing w:after="0"/>
        <w:rPr>
          <w:rFonts w:cs="Times New Roman"/>
          <w:iCs/>
          <w:szCs w:val="24"/>
        </w:rPr>
      </w:pPr>
      <w:r w:rsidRPr="00DC1FFC">
        <w:rPr>
          <w:rFonts w:cs="Times New Roman"/>
          <w:iCs/>
          <w:szCs w:val="24"/>
        </w:rPr>
        <w:t xml:space="preserve">Climate change emerges in this framework as </w:t>
      </w:r>
      <w:r w:rsidR="00DC1FFC" w:rsidRPr="00DC1FFC">
        <w:rPr>
          <w:rFonts w:cs="Times New Roman"/>
          <w:iCs/>
          <w:szCs w:val="24"/>
        </w:rPr>
        <w:t>an important</w:t>
      </w:r>
      <w:r w:rsidRPr="00DC1FFC">
        <w:rPr>
          <w:rFonts w:cs="Times New Roman"/>
          <w:iCs/>
          <w:szCs w:val="24"/>
        </w:rPr>
        <w:t xml:space="preserve"> </w:t>
      </w:r>
      <w:r w:rsidR="00DC1FFC" w:rsidRPr="00DC1FFC">
        <w:rPr>
          <w:rFonts w:cs="Times New Roman"/>
          <w:iCs/>
          <w:szCs w:val="24"/>
        </w:rPr>
        <w:t xml:space="preserve">indirect </w:t>
      </w:r>
      <w:r w:rsidRPr="00DC1FFC">
        <w:rPr>
          <w:rFonts w:cs="Times New Roman"/>
          <w:iCs/>
          <w:szCs w:val="24"/>
        </w:rPr>
        <w:t>a</w:t>
      </w:r>
      <w:r w:rsidR="00DC1FFC" w:rsidRPr="00DC1FFC">
        <w:rPr>
          <w:rFonts w:cs="Times New Roman"/>
          <w:iCs/>
          <w:szCs w:val="24"/>
        </w:rPr>
        <w:t>nthropogenic threat to consider</w:t>
      </w:r>
      <w:r w:rsidRPr="00DC1FFC">
        <w:rPr>
          <w:rFonts w:cs="Times New Roman"/>
          <w:iCs/>
          <w:szCs w:val="24"/>
        </w:rPr>
        <w:t xml:space="preserve">. </w:t>
      </w:r>
      <w:r w:rsidR="003770C7">
        <w:rPr>
          <w:rFonts w:cs="Times New Roman"/>
          <w:iCs/>
          <w:szCs w:val="24"/>
        </w:rPr>
        <w:t xml:space="preserve"> </w:t>
      </w:r>
      <w:r w:rsidRPr="00DC1FFC">
        <w:rPr>
          <w:rFonts w:cs="Times New Roman"/>
          <w:iCs/>
          <w:szCs w:val="24"/>
        </w:rPr>
        <w:t xml:space="preserve">The uncertainties associated with the effects of climate change on the landscape level make it difficult to predict overall effects on boreal ecosystems </w:t>
      </w:r>
      <w:r w:rsidRPr="00DC1FFC">
        <w:rPr>
          <w:rFonts w:cs="Times New Roman"/>
          <w:iCs/>
          <w:noProof/>
          <w:szCs w:val="24"/>
        </w:rPr>
        <w:t xml:space="preserve">(Price </w:t>
      </w:r>
      <w:r w:rsidRPr="00DC1FFC">
        <w:rPr>
          <w:rFonts w:cs="Times New Roman"/>
          <w:i/>
          <w:iCs/>
          <w:noProof/>
          <w:szCs w:val="24"/>
        </w:rPr>
        <w:t>et al.</w:t>
      </w:r>
      <w:r w:rsidRPr="00DC1FFC">
        <w:rPr>
          <w:rFonts w:cs="Times New Roman"/>
          <w:iCs/>
          <w:noProof/>
          <w:szCs w:val="24"/>
        </w:rPr>
        <w:t xml:space="preserve"> 2013)</w:t>
      </w:r>
      <w:r w:rsidRPr="00DC1FFC">
        <w:rPr>
          <w:rFonts w:cs="Times New Roman"/>
          <w:iCs/>
          <w:szCs w:val="24"/>
        </w:rPr>
        <w:t>, and the effects of all threats interacting with climate change also become increasingly uncertain. For example, p</w:t>
      </w:r>
      <w:r w:rsidRPr="00DC1FFC">
        <w:rPr>
          <w:rFonts w:cs="Times New Roman"/>
          <w:szCs w:val="24"/>
        </w:rPr>
        <w:t>recipitation in the boreal zone is generally predicted to increase</w:t>
      </w:r>
      <w:r w:rsidR="00030D4E">
        <w:rPr>
          <w:rFonts w:cs="Times New Roman"/>
          <w:szCs w:val="24"/>
        </w:rPr>
        <w:t>.</w:t>
      </w:r>
      <w:r w:rsidRPr="00DC1FFC">
        <w:rPr>
          <w:rFonts w:cs="Times New Roman"/>
          <w:szCs w:val="24"/>
        </w:rPr>
        <w:t xml:space="preserve"> </w:t>
      </w:r>
      <w:r w:rsidR="00030D4E">
        <w:rPr>
          <w:rFonts w:cs="Times New Roman"/>
          <w:szCs w:val="24"/>
        </w:rPr>
        <w:t>However,</w:t>
      </w:r>
      <w:r w:rsidR="00030D4E" w:rsidRPr="00DC1FFC">
        <w:rPr>
          <w:rFonts w:cs="Times New Roman"/>
          <w:szCs w:val="24"/>
        </w:rPr>
        <w:t xml:space="preserve"> </w:t>
      </w:r>
      <w:r w:rsidRPr="00DC1FFC">
        <w:rPr>
          <w:rFonts w:cs="Times New Roman"/>
          <w:szCs w:val="24"/>
        </w:rPr>
        <w:t xml:space="preserve">increased evaporation due to increased temperatures could lead to drought conditions in boreal forests in western Canada and </w:t>
      </w:r>
      <w:r w:rsidR="0063719C">
        <w:rPr>
          <w:rFonts w:cs="Times New Roman"/>
          <w:szCs w:val="24"/>
        </w:rPr>
        <w:t xml:space="preserve">the </w:t>
      </w:r>
      <w:r w:rsidRPr="00DC1FFC">
        <w:rPr>
          <w:rFonts w:cs="Times New Roman"/>
          <w:szCs w:val="24"/>
        </w:rPr>
        <w:t xml:space="preserve">drying of peatlands, increasing the risk of habitat loss due to forest fires </w:t>
      </w:r>
      <w:r w:rsidRPr="00DC1FFC">
        <w:rPr>
          <w:rFonts w:cs="Times New Roman"/>
          <w:noProof/>
          <w:szCs w:val="24"/>
        </w:rPr>
        <w:t>(Price et al. 2013)</w:t>
      </w:r>
      <w:r w:rsidRPr="00DC1FFC">
        <w:rPr>
          <w:rFonts w:cs="Times New Roman"/>
          <w:szCs w:val="24"/>
        </w:rPr>
        <w:t xml:space="preserve">. In addition to increased likelihood of forest fires, climate change can also </w:t>
      </w:r>
      <w:r w:rsidR="005A32B3">
        <w:rPr>
          <w:rFonts w:cs="Times New Roman"/>
          <w:szCs w:val="24"/>
        </w:rPr>
        <w:t>escal</w:t>
      </w:r>
      <w:r w:rsidRPr="00DC1FFC">
        <w:rPr>
          <w:rFonts w:cs="Times New Roman"/>
          <w:szCs w:val="24"/>
        </w:rPr>
        <w:t xml:space="preserve">ate other </w:t>
      </w:r>
      <w:r w:rsidR="0063719C">
        <w:rPr>
          <w:rFonts w:cs="Times New Roman"/>
          <w:szCs w:val="24"/>
        </w:rPr>
        <w:t xml:space="preserve">indirect </w:t>
      </w:r>
      <w:r w:rsidRPr="00DC1FFC">
        <w:rPr>
          <w:rFonts w:cs="Times New Roman"/>
          <w:szCs w:val="24"/>
        </w:rPr>
        <w:t>causes of caribou mortality</w:t>
      </w:r>
      <w:r w:rsidR="0063719C">
        <w:rPr>
          <w:rFonts w:cs="Times New Roman"/>
          <w:iCs/>
          <w:szCs w:val="24"/>
        </w:rPr>
        <w:t>;</w:t>
      </w:r>
      <w:r w:rsidRPr="00DC1FFC">
        <w:rPr>
          <w:rFonts w:cs="Times New Roman"/>
          <w:iCs/>
          <w:szCs w:val="24"/>
        </w:rPr>
        <w:t xml:space="preserve"> </w:t>
      </w:r>
      <w:r w:rsidR="0063719C">
        <w:rPr>
          <w:rFonts w:cs="Times New Roman"/>
          <w:iCs/>
          <w:szCs w:val="24"/>
        </w:rPr>
        <w:t>t</w:t>
      </w:r>
      <w:r w:rsidR="00DC1FFC">
        <w:rPr>
          <w:rFonts w:cs="Times New Roman"/>
          <w:iCs/>
          <w:szCs w:val="24"/>
        </w:rPr>
        <w:t>ogether with landscape change (Darlington 2018), w</w:t>
      </w:r>
      <w:r w:rsidRPr="00DC1FFC">
        <w:rPr>
          <w:rFonts w:cs="Times New Roman"/>
          <w:bCs/>
          <w:szCs w:val="24"/>
        </w:rPr>
        <w:t xml:space="preserve">arming winter temperatures improve over-winter survival of deer, and as a consequence of the increased prey base, wolf populations </w:t>
      </w:r>
      <w:r w:rsidR="00DC1FFC">
        <w:rPr>
          <w:rFonts w:cs="Times New Roman"/>
          <w:bCs/>
          <w:szCs w:val="24"/>
        </w:rPr>
        <w:t xml:space="preserve">may </w:t>
      </w:r>
      <w:r w:rsidRPr="00DC1FFC">
        <w:rPr>
          <w:rFonts w:cs="Times New Roman"/>
          <w:bCs/>
          <w:szCs w:val="24"/>
        </w:rPr>
        <w:t xml:space="preserve">also increase </w:t>
      </w:r>
      <w:r w:rsidRPr="00DC1FFC">
        <w:rPr>
          <w:rFonts w:cs="Times New Roman"/>
          <w:bCs/>
          <w:noProof/>
          <w:szCs w:val="24"/>
        </w:rPr>
        <w:t>(Dawe and Boutin 2016)</w:t>
      </w:r>
      <w:r w:rsidRPr="00DC1FFC">
        <w:rPr>
          <w:rFonts w:cs="Times New Roman"/>
          <w:bCs/>
          <w:szCs w:val="24"/>
        </w:rPr>
        <w:t>. In Alberta, a</w:t>
      </w:r>
      <w:r w:rsidRPr="00DC1FFC">
        <w:rPr>
          <w:rFonts w:cs="Times New Roman"/>
          <w:szCs w:val="24"/>
        </w:rPr>
        <w:t xml:space="preserve">melioration of winter severity as well as anthropogenic land-use changes drove range expansion of white-tailed deer into </w:t>
      </w:r>
      <w:r w:rsidRPr="00DC1FFC">
        <w:rPr>
          <w:rFonts w:cs="Times New Roman"/>
          <w:szCs w:val="24"/>
        </w:rPr>
        <w:lastRenderedPageBreak/>
        <w:t xml:space="preserve">boreal caribou ranges </w:t>
      </w:r>
      <w:r w:rsidRPr="00DC1FFC">
        <w:rPr>
          <w:rFonts w:cs="Times New Roman"/>
          <w:noProof/>
          <w:szCs w:val="24"/>
        </w:rPr>
        <w:t xml:space="preserve">(Dawe </w:t>
      </w:r>
      <w:r w:rsidRPr="00DC1FFC">
        <w:rPr>
          <w:rFonts w:cs="Times New Roman"/>
          <w:i/>
          <w:noProof/>
          <w:szCs w:val="24"/>
        </w:rPr>
        <w:t>et al.</w:t>
      </w:r>
      <w:r w:rsidRPr="00DC1FFC">
        <w:rPr>
          <w:rFonts w:cs="Times New Roman"/>
          <w:noProof/>
          <w:szCs w:val="24"/>
        </w:rPr>
        <w:t xml:space="preserve"> 2014; Hebblewhite 2017; Latham </w:t>
      </w:r>
      <w:r w:rsidRPr="00DC1FFC">
        <w:rPr>
          <w:rFonts w:cs="Times New Roman"/>
          <w:i/>
          <w:noProof/>
          <w:szCs w:val="24"/>
        </w:rPr>
        <w:t>et al.</w:t>
      </w:r>
      <w:r w:rsidRPr="00DC1FFC">
        <w:rPr>
          <w:rFonts w:cs="Times New Roman"/>
          <w:noProof/>
          <w:szCs w:val="24"/>
        </w:rPr>
        <w:t xml:space="preserve"> 2011)</w:t>
      </w:r>
      <w:r w:rsidRPr="00DC1FFC">
        <w:rPr>
          <w:rFonts w:cs="Times New Roman"/>
          <w:szCs w:val="24"/>
        </w:rPr>
        <w:t>, suggesting that similar mechanisms can be at play in British Columbia.</w:t>
      </w:r>
    </w:p>
    <w:p w14:paraId="59603481" w14:textId="2A0DF41F" w:rsidR="00AA50B0" w:rsidRPr="00191F33" w:rsidRDefault="00AA50B0" w:rsidP="00DC1FFC">
      <w:pPr>
        <w:spacing w:after="0"/>
        <w:rPr>
          <w:rFonts w:cs="Times New Roman"/>
          <w:iCs/>
          <w:szCs w:val="24"/>
        </w:rPr>
      </w:pPr>
      <w:r w:rsidRPr="00191F33">
        <w:rPr>
          <w:rFonts w:cs="Times New Roman"/>
          <w:szCs w:val="24"/>
        </w:rPr>
        <w:t>C</w:t>
      </w:r>
      <w:r w:rsidRPr="00191F33">
        <w:rPr>
          <w:rFonts w:cs="Times New Roman"/>
          <w:iCs/>
          <w:szCs w:val="24"/>
        </w:rPr>
        <w:t xml:space="preserve">limate change will also affect species composition of boreal vegetation, increase the frequency and severity of natural disturbances and incidence of diseases and parasites, alter plant phenology, and increase the incidence of icing </w:t>
      </w:r>
      <w:r w:rsidRPr="00191F33">
        <w:rPr>
          <w:rFonts w:cs="Times New Roman"/>
          <w:iCs/>
          <w:noProof/>
          <w:szCs w:val="24"/>
        </w:rPr>
        <w:t xml:space="preserve">(Vors and Boyce 2009; Dukes </w:t>
      </w:r>
      <w:r w:rsidRPr="00191F33">
        <w:rPr>
          <w:rFonts w:cs="Times New Roman"/>
          <w:i/>
          <w:iCs/>
          <w:noProof/>
          <w:szCs w:val="24"/>
        </w:rPr>
        <w:t>et al.</w:t>
      </w:r>
      <w:r w:rsidRPr="00191F33">
        <w:rPr>
          <w:rFonts w:cs="Times New Roman"/>
          <w:iCs/>
          <w:noProof/>
          <w:szCs w:val="24"/>
        </w:rPr>
        <w:t xml:space="preserve"> 2009)</w:t>
      </w:r>
      <w:r w:rsidRPr="00191F33">
        <w:rPr>
          <w:rFonts w:cs="Times New Roman"/>
          <w:iCs/>
          <w:szCs w:val="24"/>
        </w:rPr>
        <w:t xml:space="preserve">. Warmer temperatures may result in increased productivity in non-peatland habitats, potentially leading to more favourable habitat for alternative prey and variable effects on lichens as a food source (Culling and Cichowski, 2017; Molau and Alatalo, 1998; Joly </w:t>
      </w:r>
      <w:r w:rsidRPr="00191F33">
        <w:rPr>
          <w:rFonts w:cs="Times New Roman"/>
          <w:i/>
          <w:iCs/>
          <w:szCs w:val="24"/>
        </w:rPr>
        <w:t>et al.</w:t>
      </w:r>
      <w:r w:rsidRPr="00191F33">
        <w:rPr>
          <w:rFonts w:cs="Times New Roman"/>
          <w:iCs/>
          <w:szCs w:val="24"/>
        </w:rPr>
        <w:t xml:space="preserve">, 2009). Although biogeoclimatic conditions are predicted to change, it is unclear how long it will take for species distributions to respond because migration of species is much slower than predicted change in climatic conditions </w:t>
      </w:r>
      <w:r w:rsidRPr="00191F33">
        <w:rPr>
          <w:rFonts w:cs="Times New Roman"/>
          <w:iCs/>
          <w:noProof/>
          <w:szCs w:val="24"/>
        </w:rPr>
        <w:t>(Winder et al. 2011, Price et al. 2013)</w:t>
      </w:r>
      <w:r w:rsidRPr="00191F33">
        <w:rPr>
          <w:rFonts w:cs="Times New Roman"/>
          <w:iCs/>
          <w:szCs w:val="24"/>
        </w:rPr>
        <w:t xml:space="preserve">. Importantly, climate-driven shifts in vegetation and associated biomes could ultimately jeopardize the long-term effectiveness of penning and other </w:t>
      </w:r>
      <w:r w:rsidRPr="00191F33">
        <w:rPr>
          <w:rFonts w:cs="Times New Roman"/>
          <w:i/>
          <w:iCs/>
          <w:szCs w:val="24"/>
        </w:rPr>
        <w:t>in situ</w:t>
      </w:r>
      <w:r w:rsidRPr="00191F33">
        <w:rPr>
          <w:rFonts w:cs="Times New Roman"/>
          <w:iCs/>
          <w:szCs w:val="24"/>
        </w:rPr>
        <w:t xml:space="preserve"> conservation efforts; biome shifts due to drought are predicted to occur throughout Canada’s Western Boreal zone (Luo </w:t>
      </w:r>
      <w:r w:rsidRPr="00191F33">
        <w:rPr>
          <w:rFonts w:cs="Times New Roman"/>
          <w:i/>
          <w:iCs/>
          <w:szCs w:val="24"/>
        </w:rPr>
        <w:t>et al</w:t>
      </w:r>
      <w:r w:rsidRPr="00191F33">
        <w:rPr>
          <w:rFonts w:cs="Times New Roman"/>
          <w:iCs/>
          <w:szCs w:val="24"/>
        </w:rPr>
        <w:t>., 2018). The wholesale loss of habitat and food in a conservation area would effectively negate the utility of any of these approaches.</w:t>
      </w:r>
    </w:p>
    <w:p w14:paraId="7549530F" w14:textId="602F1FC3" w:rsidR="00EB2502" w:rsidRDefault="00AA50B0" w:rsidP="006A775E">
      <w:pPr>
        <w:rPr>
          <w:rFonts w:cs="Times New Roman"/>
          <w:szCs w:val="24"/>
        </w:rPr>
      </w:pPr>
      <w:r w:rsidRPr="00191F33">
        <w:rPr>
          <w:rFonts w:cs="Times New Roman"/>
          <w:iCs/>
          <w:szCs w:val="24"/>
        </w:rPr>
        <w:t xml:space="preserve">To address the climate change risk identified in this framework, assisted population migration </w:t>
      </w:r>
      <w:r w:rsidRPr="00191F33">
        <w:rPr>
          <w:rFonts w:cs="Times New Roman"/>
          <w:iCs/>
          <w:color w:val="00B050"/>
          <w:szCs w:val="24"/>
        </w:rPr>
        <w:t>(</w:t>
      </w:r>
      <w:r w:rsidR="00191F33" w:rsidRPr="00191F33">
        <w:rPr>
          <w:rFonts w:cs="Times New Roman"/>
          <w:iCs/>
          <w:color w:val="00B050"/>
          <w:szCs w:val="24"/>
        </w:rPr>
        <w:t xml:space="preserve">in-range translocation </w:t>
      </w:r>
      <w:r w:rsidRPr="00191F33">
        <w:rPr>
          <w:rFonts w:cs="Times New Roman"/>
          <w:iCs/>
          <w:color w:val="00B050"/>
          <w:szCs w:val="24"/>
        </w:rPr>
        <w:t xml:space="preserve">of </w:t>
      </w:r>
      <w:r w:rsidR="00191F33" w:rsidRPr="00191F33">
        <w:rPr>
          <w:rFonts w:cs="Times New Roman"/>
          <w:iCs/>
          <w:color w:val="00B050"/>
          <w:szCs w:val="24"/>
        </w:rPr>
        <w:t>key tree provenances</w:t>
      </w:r>
      <w:r w:rsidRPr="00191F33">
        <w:rPr>
          <w:rFonts w:cs="Times New Roman"/>
          <w:iCs/>
          <w:color w:val="00B050"/>
          <w:szCs w:val="24"/>
        </w:rPr>
        <w:t>)</w:t>
      </w:r>
      <w:r w:rsidRPr="00191F33">
        <w:rPr>
          <w:rFonts w:cs="Times New Roman"/>
          <w:iCs/>
          <w:szCs w:val="24"/>
        </w:rPr>
        <w:t xml:space="preserve"> or assisted migration</w:t>
      </w:r>
      <w:r w:rsidR="00191F33" w:rsidRPr="00191F33">
        <w:rPr>
          <w:rFonts w:cs="Times New Roman"/>
          <w:iCs/>
          <w:szCs w:val="24"/>
        </w:rPr>
        <w:t xml:space="preserve"> </w:t>
      </w:r>
      <w:r w:rsidR="00191F33" w:rsidRPr="00191F33">
        <w:rPr>
          <w:rFonts w:cs="Times New Roman"/>
          <w:iCs/>
          <w:color w:val="00B050"/>
          <w:szCs w:val="24"/>
        </w:rPr>
        <w:t>(general translocation of tree species)</w:t>
      </w:r>
      <w:r w:rsidRPr="00191F33">
        <w:rPr>
          <w:rFonts w:cs="Times New Roman"/>
          <w:iCs/>
          <w:szCs w:val="24"/>
        </w:rPr>
        <w:t xml:space="preserve"> are extant adaptive management strategies to consider (Pedlar et al. 2012</w:t>
      </w:r>
      <w:r w:rsidRPr="0055294F">
        <w:rPr>
          <w:rFonts w:cs="Times New Roman"/>
          <w:iCs/>
          <w:szCs w:val="24"/>
        </w:rPr>
        <w:t xml:space="preserve">). Translocations of caribou have achieved only mixed success </w:t>
      </w:r>
      <w:r w:rsidRPr="0055294F">
        <w:rPr>
          <w:rFonts w:cs="Times New Roman"/>
          <w:iCs/>
          <w:noProof/>
          <w:szCs w:val="24"/>
        </w:rPr>
        <w:t xml:space="preserve">(Compton </w:t>
      </w:r>
      <w:r w:rsidRPr="0055294F">
        <w:rPr>
          <w:rFonts w:cs="Times New Roman"/>
          <w:i/>
          <w:iCs/>
          <w:noProof/>
          <w:szCs w:val="24"/>
        </w:rPr>
        <w:t>et al.</w:t>
      </w:r>
      <w:r w:rsidRPr="0055294F">
        <w:rPr>
          <w:rFonts w:cs="Times New Roman"/>
          <w:iCs/>
          <w:noProof/>
          <w:szCs w:val="24"/>
        </w:rPr>
        <w:t xml:space="preserve"> 1995)</w:t>
      </w:r>
      <w:r w:rsidRPr="0055294F">
        <w:rPr>
          <w:rFonts w:cs="Times New Roman"/>
          <w:iCs/>
          <w:szCs w:val="24"/>
        </w:rPr>
        <w:t xml:space="preserve">; a growing challenge for translocation as a recovery strategy is that it is becoming more difficult to identify growing source populations </w:t>
      </w:r>
      <w:r w:rsidRPr="0055294F">
        <w:rPr>
          <w:rFonts w:cs="Times New Roman"/>
          <w:iCs/>
          <w:noProof/>
          <w:szCs w:val="24"/>
        </w:rPr>
        <w:t>(Hebblewhite 2017)</w:t>
      </w:r>
      <w:r w:rsidRPr="0055294F">
        <w:rPr>
          <w:rFonts w:cs="Times New Roman"/>
          <w:iCs/>
          <w:szCs w:val="24"/>
        </w:rPr>
        <w:t xml:space="preserve">. </w:t>
      </w:r>
      <w:r w:rsidRPr="0055294F">
        <w:rPr>
          <w:rFonts w:cs="Times New Roman"/>
          <w:szCs w:val="24"/>
        </w:rPr>
        <w:t xml:space="preserve">Beyond moving caribou populations to new habitat through </w:t>
      </w:r>
      <w:r w:rsidRPr="0055294F">
        <w:rPr>
          <w:rFonts w:cs="Times New Roman"/>
          <w:color w:val="00B050"/>
          <w:szCs w:val="24"/>
        </w:rPr>
        <w:t>translocation</w:t>
      </w:r>
      <w:r w:rsidRPr="0055294F">
        <w:rPr>
          <w:rFonts w:cs="Times New Roman"/>
          <w:szCs w:val="24"/>
        </w:rPr>
        <w:t xml:space="preserve"> and penning operations, there would have to be much effort devoted to assisted migration of tree genotypes most suited for the preferred climate envelope in the new habitat. Although in-range population migration is likely easiest to implement </w:t>
      </w:r>
      <w:r w:rsidRPr="0055294F">
        <w:rPr>
          <w:rFonts w:cs="Times New Roman"/>
          <w:noProof/>
          <w:szCs w:val="24"/>
        </w:rPr>
        <w:t xml:space="preserve">(Pedlar </w:t>
      </w:r>
      <w:r w:rsidRPr="0055294F">
        <w:rPr>
          <w:rFonts w:cs="Times New Roman"/>
          <w:i/>
          <w:noProof/>
          <w:szCs w:val="24"/>
        </w:rPr>
        <w:t>et al.</w:t>
      </w:r>
      <w:r w:rsidRPr="0055294F">
        <w:rPr>
          <w:rFonts w:cs="Times New Roman"/>
          <w:noProof/>
          <w:szCs w:val="24"/>
        </w:rPr>
        <w:t xml:space="preserve"> 2012; Winder </w:t>
      </w:r>
      <w:r w:rsidRPr="0055294F">
        <w:rPr>
          <w:rFonts w:cs="Times New Roman"/>
          <w:i/>
          <w:noProof/>
          <w:szCs w:val="24"/>
        </w:rPr>
        <w:t>et al.</w:t>
      </w:r>
      <w:r w:rsidRPr="0055294F">
        <w:rPr>
          <w:rFonts w:cs="Times New Roman"/>
          <w:noProof/>
          <w:szCs w:val="24"/>
        </w:rPr>
        <w:t xml:space="preserve"> 2011)</w:t>
      </w:r>
      <w:r w:rsidRPr="0055294F">
        <w:rPr>
          <w:rFonts w:cs="Times New Roman"/>
          <w:szCs w:val="24"/>
        </w:rPr>
        <w:t xml:space="preserve">, range extension or long-distance migration </w:t>
      </w:r>
      <w:r w:rsidRPr="0055294F">
        <w:rPr>
          <w:rFonts w:cs="Times New Roman"/>
          <w:noProof/>
          <w:szCs w:val="24"/>
        </w:rPr>
        <w:t xml:space="preserve">(Winder </w:t>
      </w:r>
      <w:r w:rsidRPr="0055294F">
        <w:rPr>
          <w:rFonts w:cs="Times New Roman"/>
          <w:i/>
          <w:noProof/>
          <w:szCs w:val="24"/>
        </w:rPr>
        <w:t>et al.</w:t>
      </w:r>
      <w:r w:rsidRPr="0055294F">
        <w:rPr>
          <w:rFonts w:cs="Times New Roman"/>
          <w:noProof/>
          <w:szCs w:val="24"/>
        </w:rPr>
        <w:t xml:space="preserve"> 2011; Ste-Marie </w:t>
      </w:r>
      <w:r w:rsidRPr="0055294F">
        <w:rPr>
          <w:rFonts w:cs="Times New Roman"/>
          <w:i/>
          <w:noProof/>
          <w:szCs w:val="24"/>
        </w:rPr>
        <w:t>et al.</w:t>
      </w:r>
      <w:r w:rsidRPr="0055294F">
        <w:rPr>
          <w:rFonts w:cs="Times New Roman"/>
          <w:noProof/>
          <w:szCs w:val="24"/>
        </w:rPr>
        <w:t xml:space="preserve"> 2011)</w:t>
      </w:r>
      <w:r w:rsidRPr="0055294F">
        <w:rPr>
          <w:rFonts w:cs="Times New Roman"/>
          <w:szCs w:val="24"/>
        </w:rPr>
        <w:t xml:space="preserve"> might </w:t>
      </w:r>
      <w:r w:rsidRPr="00565B77">
        <w:rPr>
          <w:rFonts w:cs="Times New Roman"/>
          <w:color w:val="00B050"/>
          <w:szCs w:val="24"/>
        </w:rPr>
        <w:t xml:space="preserve">require consideration </w:t>
      </w:r>
      <w:r w:rsidRPr="0055294F">
        <w:rPr>
          <w:rFonts w:cs="Times New Roman"/>
          <w:szCs w:val="24"/>
        </w:rPr>
        <w:t xml:space="preserve">in the face of dynamic climate impacts. Assisted migration operations to-date have only treated a small fraction of replanted forest area in B.C. and other parts of Canada, focusing on in-range movement of commercial tree species (Pedlar </w:t>
      </w:r>
      <w:r w:rsidRPr="0055294F">
        <w:rPr>
          <w:rFonts w:cs="Times New Roman"/>
          <w:i/>
          <w:szCs w:val="24"/>
        </w:rPr>
        <w:t>et al.</w:t>
      </w:r>
      <w:r w:rsidRPr="0055294F">
        <w:rPr>
          <w:rFonts w:cs="Times New Roman"/>
          <w:szCs w:val="24"/>
        </w:rPr>
        <w:t>, 2012). In order to sustain critical habitat, more robust (and expensive) assisted migration would likely be needed on a continuing basis, and would likely also include a focus on many other associated and threatened species. This more integrated approach represents an opportunity to develop comprehensive methods for managing forest land-bases to be resilient to climate change and multi-sector impacts, but would also be exceedingly challenging to implement.</w:t>
      </w:r>
    </w:p>
    <w:p w14:paraId="5A5516A6" w14:textId="0AE25F33" w:rsidR="00975F07" w:rsidRPr="005400EE" w:rsidRDefault="005400EE" w:rsidP="003770C7">
      <w:pPr>
        <w:pStyle w:val="Heading2"/>
        <w:rPr>
          <w:color w:val="00B050"/>
        </w:rPr>
      </w:pPr>
      <w:r w:rsidRPr="005400EE">
        <w:rPr>
          <w:color w:val="00B050"/>
        </w:rPr>
        <w:t>Refining future analys</w:t>
      </w:r>
      <w:r w:rsidR="00CE3D11">
        <w:rPr>
          <w:color w:val="00B050"/>
        </w:rPr>
        <w:t>e</w:t>
      </w:r>
      <w:r w:rsidRPr="005400EE">
        <w:rPr>
          <w:color w:val="00B050"/>
        </w:rPr>
        <w:t>s</w:t>
      </w:r>
    </w:p>
    <w:p w14:paraId="25D5F538" w14:textId="48CEA1C0" w:rsidR="008C2D4E" w:rsidRDefault="005400EE" w:rsidP="008C2D4E">
      <w:pPr>
        <w:rPr>
          <w:color w:val="00B050"/>
        </w:rPr>
      </w:pPr>
      <w:r w:rsidRPr="008C2D4E">
        <w:rPr>
          <w:color w:val="00B050"/>
        </w:rPr>
        <w:t>There are assumptions and caveats associated with our demonstration of the BRAT that should be considered in future efforts to refine its use in risk analysis of ecological cumulative effects.  For example, s</w:t>
      </w:r>
      <w:r w:rsidR="00975F07" w:rsidRPr="008C2D4E">
        <w:rPr>
          <w:color w:val="00B050"/>
        </w:rPr>
        <w:t xml:space="preserve">tandard approaches to the BRAT </w:t>
      </w:r>
      <w:r w:rsidRPr="008C2D4E">
        <w:rPr>
          <w:color w:val="00B050"/>
        </w:rPr>
        <w:t>have emphasized</w:t>
      </w:r>
      <w:r w:rsidR="00975F07" w:rsidRPr="008C2D4E">
        <w:rPr>
          <w:color w:val="00B050"/>
        </w:rPr>
        <w:t xml:space="preserve"> human regulations, rules, laws, and policies as effective barriers or mitigation actions in a regulatory system; our approach involves a more </w:t>
      </w:r>
      <w:r w:rsidRPr="008C2D4E">
        <w:rPr>
          <w:color w:val="00B050"/>
        </w:rPr>
        <w:t>comprehensive</w:t>
      </w:r>
      <w:r w:rsidR="00975F07" w:rsidRPr="008C2D4E">
        <w:rPr>
          <w:color w:val="00B050"/>
        </w:rPr>
        <w:t xml:space="preserve"> listing of natural and anthropogenic factors regulating a population at a landscape level.  </w:t>
      </w:r>
      <w:r w:rsidR="008C2D4E" w:rsidRPr="008C2D4E">
        <w:rPr>
          <w:color w:val="00B050"/>
        </w:rPr>
        <w:t>To validate the type of BRAT that we developed, there is therefore a</w:t>
      </w:r>
      <w:r w:rsidRPr="008C2D4E">
        <w:rPr>
          <w:color w:val="00B050"/>
        </w:rPr>
        <w:t xml:space="preserve"> need for comprehensive data on threats and barri</w:t>
      </w:r>
      <w:r w:rsidR="008C2D4E" w:rsidRPr="008C2D4E">
        <w:rPr>
          <w:color w:val="00B050"/>
        </w:rPr>
        <w:t>er effectiveness or compliance</w:t>
      </w:r>
      <w:r w:rsidR="00180260">
        <w:rPr>
          <w:color w:val="00B050"/>
        </w:rPr>
        <w:t xml:space="preserve"> that</w:t>
      </w:r>
      <w:r w:rsidR="008C2D4E" w:rsidRPr="008C2D4E">
        <w:rPr>
          <w:color w:val="00B050"/>
        </w:rPr>
        <w:t xml:space="preserve"> that could still be improved for our framework</w:t>
      </w:r>
      <w:r w:rsidR="00180260">
        <w:rPr>
          <w:color w:val="00B050"/>
        </w:rPr>
        <w:t xml:space="preserve"> -</w:t>
      </w:r>
      <w:r w:rsidR="008C2D4E" w:rsidRPr="008C2D4E">
        <w:rPr>
          <w:color w:val="00B050"/>
        </w:rPr>
        <w:t xml:space="preserve"> especially since we only explored </w:t>
      </w:r>
      <w:r w:rsidR="00975F07" w:rsidRPr="008C2D4E">
        <w:rPr>
          <w:color w:val="00B050"/>
        </w:rPr>
        <w:t>o</w:t>
      </w:r>
      <w:r w:rsidR="008C2D4E" w:rsidRPr="008C2D4E">
        <w:rPr>
          <w:color w:val="00B050"/>
        </w:rPr>
        <w:t xml:space="preserve">ne potential ecological outcome.  Other </w:t>
      </w:r>
      <w:r w:rsidR="00975F07" w:rsidRPr="008C2D4E">
        <w:rPr>
          <w:color w:val="00B050"/>
        </w:rPr>
        <w:t>social, economic, or political consequences could also be considered.</w:t>
      </w:r>
      <w:r w:rsidR="00BB36F0">
        <w:rPr>
          <w:color w:val="00B050"/>
        </w:rPr>
        <w:t xml:space="preserve">  Moreover, the various knowledge gaps mentioned in the Materials and Methods and Results sections would have to be addressed.  </w:t>
      </w:r>
      <w:r w:rsidR="00180260">
        <w:rPr>
          <w:color w:val="00B050"/>
        </w:rPr>
        <w:t>An additional gap worth mentioning is that all</w:t>
      </w:r>
      <w:r w:rsidR="00BB36F0">
        <w:rPr>
          <w:color w:val="00B050"/>
        </w:rPr>
        <w:t xml:space="preserve"> of our BRAT framework components </w:t>
      </w:r>
      <w:r w:rsidR="00BB36F0">
        <w:rPr>
          <w:color w:val="00B050"/>
        </w:rPr>
        <w:lastRenderedPageBreak/>
        <w:t xml:space="preserve">focus on risks to females; </w:t>
      </w:r>
      <w:r w:rsidR="00180260">
        <w:rPr>
          <w:color w:val="00B050"/>
        </w:rPr>
        <w:t xml:space="preserve">however, </w:t>
      </w:r>
      <w:r w:rsidR="00BB36F0">
        <w:rPr>
          <w:color w:val="00B050"/>
        </w:rPr>
        <w:t>this is also true of caribou management writ large.  More information is needed on how the various risk elements in our framework specifically effect males.</w:t>
      </w:r>
    </w:p>
    <w:p w14:paraId="170862E2" w14:textId="1506953D" w:rsidR="00BB36F0" w:rsidRDefault="00BB36F0" w:rsidP="00BB36F0">
      <w:pPr>
        <w:rPr>
          <w:rFonts w:cs="Times New Roman"/>
          <w:iCs/>
          <w:szCs w:val="24"/>
        </w:rPr>
      </w:pPr>
      <w:r>
        <w:rPr>
          <w:color w:val="00B050"/>
        </w:rPr>
        <w:t xml:space="preserve">One limitation of using the BRAT to assess cumulative effects is that interactions only occur along the framework structure.  There is no explicit accounting for interactions between threats, or barriers, </w:t>
      </w:r>
      <w:r w:rsidR="00A37AB1">
        <w:rPr>
          <w:color w:val="00B050"/>
        </w:rPr>
        <w:t>or feedback loops, or other component interactions</w:t>
      </w:r>
      <w:r>
        <w:rPr>
          <w:color w:val="00B050"/>
        </w:rPr>
        <w:t xml:space="preserve">.  </w:t>
      </w:r>
      <w:r w:rsidR="00A37AB1" w:rsidRPr="00A37AB1">
        <w:rPr>
          <w:rFonts w:cs="Times New Roman"/>
          <w:iCs/>
          <w:color w:val="00B050"/>
          <w:szCs w:val="24"/>
        </w:rPr>
        <w:t xml:space="preserve">This issue could likely be addressed by using the framework to </w:t>
      </w:r>
      <w:r w:rsidR="00A37AB1">
        <w:rPr>
          <w:rFonts w:cs="Times New Roman"/>
          <w:iCs/>
          <w:color w:val="00B050"/>
          <w:szCs w:val="24"/>
        </w:rPr>
        <w:t>underpin</w:t>
      </w:r>
      <w:r w:rsidR="00A37AB1" w:rsidRPr="00A37AB1">
        <w:rPr>
          <w:rFonts w:cs="Times New Roman"/>
          <w:iCs/>
          <w:color w:val="00B050"/>
          <w:szCs w:val="24"/>
        </w:rPr>
        <w:t xml:space="preserve"> a fully</w:t>
      </w:r>
      <w:r w:rsidRPr="00A37AB1">
        <w:rPr>
          <w:rFonts w:cs="Times New Roman"/>
          <w:iCs/>
          <w:color w:val="00B050"/>
          <w:szCs w:val="24"/>
        </w:rPr>
        <w:t xml:space="preserve"> </w:t>
      </w:r>
      <w:r w:rsidR="00A37AB1">
        <w:rPr>
          <w:rFonts w:cs="Times New Roman"/>
          <w:iCs/>
          <w:szCs w:val="24"/>
        </w:rPr>
        <w:t>quantitative and detailed risk assessment,</w:t>
      </w:r>
      <w:r w:rsidRPr="00306458">
        <w:rPr>
          <w:rFonts w:cs="Times New Roman"/>
          <w:iCs/>
          <w:szCs w:val="24"/>
        </w:rPr>
        <w:t xml:space="preserve"> </w:t>
      </w:r>
      <w:r w:rsidRPr="006E5817">
        <w:rPr>
          <w:rFonts w:cs="Times New Roman"/>
          <w:iCs/>
          <w:color w:val="00B050"/>
          <w:szCs w:val="24"/>
        </w:rPr>
        <w:t xml:space="preserve">via conversion </w:t>
      </w:r>
      <w:r w:rsidRPr="00306458">
        <w:rPr>
          <w:rFonts w:cs="Times New Roman"/>
          <w:iCs/>
          <w:szCs w:val="24"/>
        </w:rPr>
        <w:t xml:space="preserve">to </w:t>
      </w:r>
      <w:r>
        <w:rPr>
          <w:rFonts w:cs="Times New Roman"/>
          <w:iCs/>
          <w:szCs w:val="24"/>
        </w:rPr>
        <w:t xml:space="preserve">a </w:t>
      </w:r>
      <w:r w:rsidRPr="00306458">
        <w:rPr>
          <w:rFonts w:cs="Times New Roman"/>
          <w:iCs/>
          <w:szCs w:val="24"/>
        </w:rPr>
        <w:t>Bayesian belief network (Periera et al., 2015)</w:t>
      </w:r>
      <w:r w:rsidR="00A37AB1">
        <w:rPr>
          <w:rFonts w:cs="Times New Roman"/>
          <w:iCs/>
          <w:szCs w:val="24"/>
        </w:rPr>
        <w:t xml:space="preserve">.  </w:t>
      </w:r>
      <w:r>
        <w:rPr>
          <w:rFonts w:cs="Times New Roman"/>
          <w:iCs/>
          <w:szCs w:val="24"/>
        </w:rPr>
        <w:t xml:space="preserve"> </w:t>
      </w:r>
      <w:r w:rsidR="00A37AB1">
        <w:rPr>
          <w:rFonts w:cs="Times New Roman"/>
          <w:iCs/>
          <w:szCs w:val="24"/>
        </w:rPr>
        <w:t>Such a network could</w:t>
      </w:r>
      <w:r>
        <w:rPr>
          <w:rFonts w:cs="Times New Roman"/>
          <w:iCs/>
          <w:szCs w:val="24"/>
        </w:rPr>
        <w:t xml:space="preserve"> detail the relationship</w:t>
      </w:r>
      <w:r w:rsidR="00A37AB1">
        <w:rPr>
          <w:rFonts w:cs="Times New Roman"/>
          <w:iCs/>
          <w:szCs w:val="24"/>
        </w:rPr>
        <w:t>s</w:t>
      </w:r>
      <w:r>
        <w:rPr>
          <w:rFonts w:cs="Times New Roman"/>
          <w:iCs/>
          <w:szCs w:val="24"/>
        </w:rPr>
        <w:t xml:space="preserve"> between threat probability and impacts</w:t>
      </w:r>
      <w:r w:rsidR="00A37AB1">
        <w:rPr>
          <w:rFonts w:cs="Times New Roman"/>
          <w:iCs/>
          <w:szCs w:val="24"/>
        </w:rPr>
        <w:t>, ecological thresholds, natural barriers, and ultimately</w:t>
      </w:r>
      <w:r>
        <w:rPr>
          <w:rFonts w:cs="Times New Roman"/>
          <w:iCs/>
          <w:szCs w:val="24"/>
        </w:rPr>
        <w:t xml:space="preserve"> relevant, </w:t>
      </w:r>
      <w:r w:rsidRPr="00BF6E5C">
        <w:rPr>
          <w:rFonts w:cs="Times New Roman"/>
          <w:iCs/>
          <w:color w:val="00B050"/>
          <w:szCs w:val="24"/>
        </w:rPr>
        <w:t>specific</w:t>
      </w:r>
      <w:r>
        <w:rPr>
          <w:rFonts w:cs="Times New Roman"/>
          <w:iCs/>
          <w:szCs w:val="24"/>
        </w:rPr>
        <w:t xml:space="preserve"> rules and regulations (Government of B.C., 2015)</w:t>
      </w:r>
      <w:r w:rsidR="00A37AB1">
        <w:rPr>
          <w:rFonts w:cs="Times New Roman"/>
          <w:iCs/>
          <w:szCs w:val="24"/>
        </w:rPr>
        <w:t xml:space="preserve"> </w:t>
      </w:r>
      <w:r>
        <w:rPr>
          <w:rFonts w:cs="Times New Roman"/>
          <w:iCs/>
          <w:szCs w:val="24"/>
        </w:rPr>
        <w:t>controlling or mitigating the threat</w:t>
      </w:r>
      <w:r w:rsidRPr="00306458">
        <w:rPr>
          <w:rFonts w:cs="Times New Roman"/>
          <w:iCs/>
          <w:szCs w:val="24"/>
        </w:rPr>
        <w:t xml:space="preserve">. </w:t>
      </w:r>
    </w:p>
    <w:p w14:paraId="07D2F274" w14:textId="52CA2C2B" w:rsidR="00AB112D" w:rsidRPr="00A37AB1" w:rsidRDefault="008C2D4E" w:rsidP="00A37AB1">
      <w:pPr>
        <w:rPr>
          <w:color w:val="00B050"/>
        </w:rPr>
      </w:pPr>
      <w:r w:rsidRPr="008C2D4E">
        <w:rPr>
          <w:color w:val="00B050"/>
        </w:rPr>
        <w:t>For our particular BRAT framework, perception, emphasis, and acceptance of the various elements may differ with respect to stakeholder audiences</w:t>
      </w:r>
      <w:r>
        <w:rPr>
          <w:color w:val="00B050"/>
        </w:rPr>
        <w:t>, especially in the context of quantitative risk assessment</w:t>
      </w:r>
      <w:r w:rsidRPr="008C2D4E">
        <w:rPr>
          <w:color w:val="00B050"/>
        </w:rPr>
        <w:t>.  T</w:t>
      </w:r>
      <w:r>
        <w:rPr>
          <w:color w:val="00B050"/>
        </w:rPr>
        <w:t>he implications are that refinement of our BRAT framework</w:t>
      </w:r>
      <w:r w:rsidRPr="008C2D4E">
        <w:rPr>
          <w:color w:val="00B050"/>
        </w:rPr>
        <w:t xml:space="preserve"> may </w:t>
      </w:r>
      <w:r>
        <w:rPr>
          <w:color w:val="00B050"/>
        </w:rPr>
        <w:t>best focus on</w:t>
      </w:r>
      <w:r w:rsidR="002C6F47" w:rsidRPr="008C2D4E">
        <w:rPr>
          <w:color w:val="00B050"/>
        </w:rPr>
        <w:t xml:space="preserve"> localized population units (i.e. herds) of caribou, </w:t>
      </w:r>
      <w:r>
        <w:rPr>
          <w:color w:val="00B050"/>
        </w:rPr>
        <w:t>similar to the recommendations of Environment and Climate Change Canada (2012)</w:t>
      </w:r>
      <w:r w:rsidR="006D271F">
        <w:rPr>
          <w:color w:val="00B050"/>
        </w:rPr>
        <w:t>, as compared to study areas as conducted here</w:t>
      </w:r>
      <w:r>
        <w:rPr>
          <w:color w:val="00B050"/>
        </w:rPr>
        <w:t>.</w:t>
      </w:r>
    </w:p>
    <w:p w14:paraId="564A1E00" w14:textId="003867B9" w:rsidR="009E211C" w:rsidRDefault="00EB2502" w:rsidP="003770C7">
      <w:pPr>
        <w:pStyle w:val="Heading2"/>
      </w:pPr>
      <w:r>
        <w:t>Using</w:t>
      </w:r>
      <w:r w:rsidR="006A775E">
        <w:t xml:space="preserve"> the</w:t>
      </w:r>
      <w:r>
        <w:t xml:space="preserve"> BRAT for</w:t>
      </w:r>
      <w:r w:rsidR="00BF24AC" w:rsidRPr="00AB780E">
        <w:t xml:space="preserve"> decision support </w:t>
      </w:r>
      <w:r w:rsidR="006A775E">
        <w:t>vs. cumulative effects</w:t>
      </w:r>
    </w:p>
    <w:p w14:paraId="1BBA6582" w14:textId="4F84E3E9" w:rsidR="00A37AB1" w:rsidRDefault="00AA50B0" w:rsidP="00A37AB1">
      <w:pPr>
        <w:rPr>
          <w:rFonts w:cs="Times New Roman"/>
          <w:iCs/>
          <w:szCs w:val="24"/>
        </w:rPr>
      </w:pPr>
      <w:r>
        <w:rPr>
          <w:rFonts w:cs="Times New Roman"/>
          <w:szCs w:val="24"/>
        </w:rPr>
        <w:t>In its present form</w:t>
      </w:r>
      <w:r w:rsidRPr="00306458">
        <w:rPr>
          <w:rFonts w:cs="Times New Roman"/>
          <w:szCs w:val="24"/>
        </w:rPr>
        <w:t xml:space="preserve">, the bow-tie diagram </w:t>
      </w:r>
      <w:r>
        <w:rPr>
          <w:rFonts w:cs="Times New Roman"/>
          <w:szCs w:val="24"/>
        </w:rPr>
        <w:t>can facilitate decision-making by presenting</w:t>
      </w:r>
      <w:r w:rsidRPr="00306458">
        <w:rPr>
          <w:rFonts w:cs="Times New Roman"/>
          <w:szCs w:val="24"/>
        </w:rPr>
        <w:t xml:space="preserve"> a clear visual </w:t>
      </w:r>
      <w:r w:rsidRPr="00CC3E3E">
        <w:rPr>
          <w:rFonts w:cs="Times New Roman"/>
          <w:color w:val="00B050"/>
          <w:szCs w:val="24"/>
        </w:rPr>
        <w:t xml:space="preserve">and semi-quantitative </w:t>
      </w:r>
      <w:r>
        <w:rPr>
          <w:rFonts w:cs="Times New Roman"/>
          <w:color w:val="00B050"/>
          <w:szCs w:val="24"/>
        </w:rPr>
        <w:t>synthesis</w:t>
      </w:r>
      <w:r w:rsidRPr="00CC3E3E">
        <w:rPr>
          <w:rFonts w:cs="Times New Roman"/>
          <w:color w:val="00B050"/>
          <w:szCs w:val="24"/>
        </w:rPr>
        <w:t xml:space="preserve"> that </w:t>
      </w:r>
      <w:r>
        <w:rPr>
          <w:rFonts w:cs="Times New Roman"/>
          <w:color w:val="00B050"/>
          <w:szCs w:val="24"/>
        </w:rPr>
        <w:t xml:space="preserve">effectively </w:t>
      </w:r>
      <w:r w:rsidRPr="00CC3E3E">
        <w:rPr>
          <w:rFonts w:cs="Times New Roman"/>
          <w:color w:val="00B050"/>
          <w:szCs w:val="24"/>
        </w:rPr>
        <w:t>translates</w:t>
      </w:r>
      <w:r>
        <w:rPr>
          <w:rFonts w:cs="Times New Roman"/>
          <w:color w:val="00B050"/>
          <w:szCs w:val="24"/>
        </w:rPr>
        <w:t xml:space="preserve"> our</w:t>
      </w:r>
      <w:r>
        <w:rPr>
          <w:rFonts w:cs="Times New Roman"/>
          <w:szCs w:val="24"/>
        </w:rPr>
        <w:t xml:space="preserve"> knowledge of risk</w:t>
      </w:r>
      <w:r w:rsidRPr="00306458">
        <w:rPr>
          <w:rFonts w:cs="Times New Roman"/>
          <w:szCs w:val="24"/>
        </w:rPr>
        <w:t xml:space="preserve"> </w:t>
      </w:r>
      <w:r>
        <w:rPr>
          <w:rFonts w:cs="Times New Roman"/>
          <w:szCs w:val="24"/>
        </w:rPr>
        <w:t xml:space="preserve">to stakeholders. For example, </w:t>
      </w:r>
      <w:r>
        <w:rPr>
          <w:rFonts w:cs="Times New Roman"/>
          <w:iCs/>
          <w:szCs w:val="24"/>
        </w:rPr>
        <w:t>a draft provincial boreal caribou recovery implementation plan (BCME/BCMFLNRO, 2017)</w:t>
      </w:r>
      <w:r w:rsidRPr="00306458">
        <w:rPr>
          <w:rFonts w:cs="Times New Roman"/>
          <w:iCs/>
          <w:szCs w:val="24"/>
        </w:rPr>
        <w:t xml:space="preserve"> makes specific recommendations concerning</w:t>
      </w:r>
      <w:r>
        <w:rPr>
          <w:rFonts w:cs="Times New Roman"/>
          <w:iCs/>
          <w:szCs w:val="24"/>
        </w:rPr>
        <w:t xml:space="preserve"> forest management. Its key elements involve:</w:t>
      </w:r>
      <w:r w:rsidRPr="00306458">
        <w:rPr>
          <w:rFonts w:cs="Times New Roman"/>
          <w:iCs/>
          <w:szCs w:val="24"/>
        </w:rPr>
        <w:t xml:space="preserve"> 1) establish</w:t>
      </w:r>
      <w:r>
        <w:rPr>
          <w:rFonts w:cs="Times New Roman"/>
          <w:iCs/>
          <w:szCs w:val="24"/>
        </w:rPr>
        <w:t>ment of</w:t>
      </w:r>
      <w:r w:rsidRPr="00306458">
        <w:rPr>
          <w:rFonts w:cs="Times New Roman"/>
          <w:iCs/>
          <w:szCs w:val="24"/>
        </w:rPr>
        <w:t xml:space="preserve"> </w:t>
      </w:r>
      <w:r>
        <w:rPr>
          <w:rFonts w:cs="Times New Roman"/>
          <w:iCs/>
          <w:szCs w:val="24"/>
        </w:rPr>
        <w:t>an early seral habitat target</w:t>
      </w:r>
      <w:r w:rsidRPr="00306458">
        <w:rPr>
          <w:rFonts w:cs="Times New Roman"/>
          <w:iCs/>
          <w:szCs w:val="24"/>
        </w:rPr>
        <w:t xml:space="preserve"> of </w:t>
      </w:r>
      <w:r>
        <w:rPr>
          <w:rFonts w:cs="Times New Roman"/>
          <w:iCs/>
          <w:szCs w:val="24"/>
        </w:rPr>
        <w:t>(</w:t>
      </w:r>
      <w:r w:rsidRPr="00306458">
        <w:rPr>
          <w:rFonts w:cs="Times New Roman"/>
          <w:iCs/>
          <w:szCs w:val="24"/>
        </w:rPr>
        <w:t>initially</w:t>
      </w:r>
      <w:r>
        <w:rPr>
          <w:rFonts w:cs="Times New Roman"/>
          <w:iCs/>
          <w:szCs w:val="24"/>
        </w:rPr>
        <w:t xml:space="preserve">) less than </w:t>
      </w:r>
      <w:r w:rsidRPr="00306458">
        <w:rPr>
          <w:rFonts w:cs="Times New Roman"/>
          <w:iCs/>
          <w:szCs w:val="24"/>
        </w:rPr>
        <w:t>6% across each Boreal Caribou range; 2) prohibit</w:t>
      </w:r>
      <w:r>
        <w:rPr>
          <w:rFonts w:cs="Times New Roman"/>
          <w:iCs/>
          <w:szCs w:val="24"/>
        </w:rPr>
        <w:t>ion</w:t>
      </w:r>
      <w:r w:rsidRPr="00306458">
        <w:rPr>
          <w:rFonts w:cs="Times New Roman"/>
          <w:iCs/>
          <w:szCs w:val="24"/>
        </w:rPr>
        <w:t xml:space="preserve"> </w:t>
      </w:r>
      <w:r>
        <w:rPr>
          <w:rFonts w:cs="Times New Roman"/>
          <w:iCs/>
          <w:szCs w:val="24"/>
        </w:rPr>
        <w:t xml:space="preserve">of </w:t>
      </w:r>
      <w:r w:rsidRPr="00306458">
        <w:rPr>
          <w:rFonts w:cs="Times New Roman"/>
          <w:iCs/>
          <w:szCs w:val="24"/>
        </w:rPr>
        <w:t>forest harvesting and road building in 15 of the 16 core areas; and 3) prohibit</w:t>
      </w:r>
      <w:r>
        <w:rPr>
          <w:rFonts w:cs="Times New Roman"/>
          <w:iCs/>
          <w:szCs w:val="24"/>
        </w:rPr>
        <w:t>ion of</w:t>
      </w:r>
      <w:r w:rsidRPr="00306458">
        <w:rPr>
          <w:rFonts w:cs="Times New Roman"/>
          <w:iCs/>
          <w:szCs w:val="24"/>
        </w:rPr>
        <w:t xml:space="preserve"> the creation of new early seral forest in core ranges unless an exception is granted</w:t>
      </w:r>
      <w:r>
        <w:rPr>
          <w:rFonts w:cs="Times New Roman"/>
          <w:iCs/>
          <w:szCs w:val="24"/>
        </w:rPr>
        <w:t xml:space="preserve">. </w:t>
      </w:r>
      <w:r w:rsidR="00BB36F0">
        <w:rPr>
          <w:rFonts w:cs="Times New Roman"/>
          <w:iCs/>
          <w:szCs w:val="24"/>
        </w:rPr>
        <w:t>Our BRAT</w:t>
      </w:r>
      <w:r>
        <w:rPr>
          <w:rFonts w:cs="Times New Roman"/>
          <w:iCs/>
          <w:szCs w:val="24"/>
        </w:rPr>
        <w:t xml:space="preserve"> framework sp</w:t>
      </w:r>
      <w:r w:rsidR="00A37AB1">
        <w:rPr>
          <w:rFonts w:cs="Times New Roman"/>
          <w:iCs/>
          <w:szCs w:val="24"/>
        </w:rPr>
        <w:t xml:space="preserve">eaks to each of these elements.  </w:t>
      </w:r>
      <w:r w:rsidR="00A37AB1" w:rsidRPr="00306458">
        <w:rPr>
          <w:rFonts w:cs="Times New Roman"/>
          <w:iCs/>
          <w:szCs w:val="24"/>
        </w:rPr>
        <w:t xml:space="preserve">Through analysis of different </w:t>
      </w:r>
      <w:r w:rsidR="00A37AB1">
        <w:rPr>
          <w:rFonts w:cs="Times New Roman"/>
          <w:iCs/>
          <w:szCs w:val="24"/>
        </w:rPr>
        <w:t xml:space="preserve">management </w:t>
      </w:r>
      <w:r w:rsidR="00A37AB1" w:rsidRPr="00306458">
        <w:rPr>
          <w:rFonts w:cs="Times New Roman"/>
          <w:iCs/>
          <w:szCs w:val="24"/>
        </w:rPr>
        <w:t>scenarios</w:t>
      </w:r>
      <w:r w:rsidR="00A37AB1">
        <w:rPr>
          <w:rFonts w:cs="Times New Roman"/>
          <w:iCs/>
          <w:szCs w:val="24"/>
        </w:rPr>
        <w:t xml:space="preserve"> within those </w:t>
      </w:r>
      <w:r w:rsidR="00A37AB1" w:rsidRPr="00A37AB1">
        <w:rPr>
          <w:rFonts w:cs="Times New Roman"/>
          <w:iCs/>
          <w:color w:val="00B050"/>
          <w:szCs w:val="24"/>
        </w:rPr>
        <w:t xml:space="preserve">elements, a quantitative approach using BRAT </w:t>
      </w:r>
      <w:r w:rsidR="00A37AB1">
        <w:rPr>
          <w:rFonts w:cs="Times New Roman"/>
          <w:iCs/>
          <w:szCs w:val="24"/>
        </w:rPr>
        <w:t>would</w:t>
      </w:r>
      <w:r w:rsidR="00A37AB1" w:rsidRPr="00306458">
        <w:rPr>
          <w:rFonts w:cs="Times New Roman"/>
          <w:iCs/>
          <w:szCs w:val="24"/>
        </w:rPr>
        <w:t xml:space="preserve"> ideally form the basis of a decision-making system to manage risks to ca</w:t>
      </w:r>
      <w:r w:rsidR="00A37AB1">
        <w:rPr>
          <w:rFonts w:cs="Times New Roman"/>
          <w:iCs/>
          <w:szCs w:val="24"/>
        </w:rPr>
        <w:t>ribou at the landscape level.</w:t>
      </w:r>
    </w:p>
    <w:p w14:paraId="7395298F" w14:textId="77777777" w:rsidR="00AA50B0" w:rsidRPr="007E2492" w:rsidRDefault="00AA50B0" w:rsidP="00A37AB1">
      <w:pPr>
        <w:spacing w:after="0"/>
        <w:rPr>
          <w:rFonts w:cs="Times New Roman"/>
          <w:szCs w:val="24"/>
        </w:rPr>
      </w:pPr>
      <w:r>
        <w:rPr>
          <w:rFonts w:cs="Times New Roman"/>
          <w:szCs w:val="24"/>
        </w:rPr>
        <w:t>Fully addressing the various facets of each threat in our framework would require the development of separate BRAT frameworks.  For example, a framework could be considered for permanent habitat appropriation, wherein ‘reduction of caribou habitat’ would be the risk-event. With all of the threats being anthropogenic at that point, specific human planning elements and regulations would then constitute the chief threat barriers and principal mitigating factors</w:t>
      </w:r>
      <w:r w:rsidRPr="00306458">
        <w:rPr>
          <w:rFonts w:cs="Times New Roman"/>
          <w:szCs w:val="24"/>
        </w:rPr>
        <w:t xml:space="preserve">. However, </w:t>
      </w:r>
      <w:r w:rsidRPr="00306458">
        <w:rPr>
          <w:rFonts w:cs="Times New Roman"/>
          <w:iCs/>
          <w:szCs w:val="24"/>
        </w:rPr>
        <w:t>the extent and severity of disturbance impacts on caribou varies depending on the spatial and temporal scales involved, with factors such as terrain, seasonal attributes</w:t>
      </w:r>
      <w:r>
        <w:rPr>
          <w:rFonts w:cs="Times New Roman"/>
          <w:iCs/>
          <w:szCs w:val="24"/>
        </w:rPr>
        <w:t>,</w:t>
      </w:r>
      <w:r w:rsidRPr="00306458">
        <w:rPr>
          <w:rFonts w:cs="Times New Roman"/>
          <w:iCs/>
          <w:szCs w:val="24"/>
        </w:rPr>
        <w:t xml:space="preserve"> the type and pattern of disturbance, </w:t>
      </w:r>
      <w:r>
        <w:rPr>
          <w:rFonts w:cs="Times New Roman"/>
          <w:iCs/>
          <w:szCs w:val="24"/>
        </w:rPr>
        <w:t xml:space="preserve">and the </w:t>
      </w:r>
      <w:r w:rsidRPr="00306458">
        <w:rPr>
          <w:rFonts w:cs="Times New Roman"/>
          <w:iCs/>
          <w:szCs w:val="24"/>
        </w:rPr>
        <w:t>composition and sensitivity of herds</w:t>
      </w:r>
      <w:r>
        <w:rPr>
          <w:rFonts w:cs="Times New Roman"/>
          <w:iCs/>
          <w:szCs w:val="24"/>
        </w:rPr>
        <w:t xml:space="preserve"> </w:t>
      </w:r>
      <w:r w:rsidRPr="00306458">
        <w:rPr>
          <w:rFonts w:cs="Times New Roman"/>
          <w:iCs/>
          <w:szCs w:val="24"/>
        </w:rPr>
        <w:t xml:space="preserve">playing an important role in that variability </w:t>
      </w:r>
      <w:r w:rsidRPr="00306458">
        <w:rPr>
          <w:rFonts w:cs="Times New Roman"/>
          <w:iCs/>
          <w:noProof/>
          <w:szCs w:val="24"/>
        </w:rPr>
        <w:t>(Vistens and Nelleman 2008</w:t>
      </w:r>
      <w:r>
        <w:rPr>
          <w:rFonts w:cs="Times New Roman"/>
          <w:iCs/>
          <w:noProof/>
          <w:szCs w:val="24"/>
        </w:rPr>
        <w:t>; Shackelford et al. 2018</w:t>
      </w:r>
      <w:r w:rsidRPr="00306458">
        <w:rPr>
          <w:rFonts w:cs="Times New Roman"/>
          <w:iCs/>
          <w:noProof/>
          <w:szCs w:val="24"/>
        </w:rPr>
        <w:t>)</w:t>
      </w:r>
      <w:r w:rsidRPr="00306458">
        <w:rPr>
          <w:rFonts w:cs="Times New Roman"/>
          <w:iCs/>
          <w:szCs w:val="24"/>
        </w:rPr>
        <w:t xml:space="preserve">. </w:t>
      </w:r>
      <w:r>
        <w:rPr>
          <w:rFonts w:cs="Times New Roman"/>
          <w:iCs/>
          <w:szCs w:val="24"/>
        </w:rPr>
        <w:t xml:space="preserve"> </w:t>
      </w:r>
      <w:r w:rsidRPr="00306458">
        <w:rPr>
          <w:rFonts w:cs="Times New Roman"/>
          <w:szCs w:val="24"/>
        </w:rPr>
        <w:t xml:space="preserve">Defining </w:t>
      </w:r>
      <w:r>
        <w:rPr>
          <w:rFonts w:cs="Times New Roman"/>
          <w:szCs w:val="24"/>
        </w:rPr>
        <w:t>rules or thresholds for using</w:t>
      </w:r>
      <w:r w:rsidRPr="00306458">
        <w:rPr>
          <w:rFonts w:cs="Times New Roman"/>
          <w:szCs w:val="24"/>
        </w:rPr>
        <w:t xml:space="preserve"> the </w:t>
      </w:r>
      <w:r>
        <w:rPr>
          <w:rFonts w:cs="Times New Roman"/>
          <w:szCs w:val="24"/>
        </w:rPr>
        <w:t>relevant framework in decision-making</w:t>
      </w:r>
      <w:r w:rsidRPr="00306458">
        <w:rPr>
          <w:rFonts w:cs="Times New Roman"/>
          <w:szCs w:val="24"/>
        </w:rPr>
        <w:t xml:space="preserve"> (predation </w:t>
      </w:r>
      <w:r>
        <w:rPr>
          <w:rFonts w:cs="Times New Roman"/>
          <w:szCs w:val="24"/>
        </w:rPr>
        <w:t>vs.</w:t>
      </w:r>
      <w:r w:rsidRPr="00306458">
        <w:rPr>
          <w:rFonts w:cs="Times New Roman"/>
          <w:szCs w:val="24"/>
        </w:rPr>
        <w:t xml:space="preserve"> habitat appropriation) would </w:t>
      </w:r>
      <w:r>
        <w:rPr>
          <w:rFonts w:cs="Times New Roman"/>
          <w:szCs w:val="24"/>
        </w:rPr>
        <w:t xml:space="preserve">thus </w:t>
      </w:r>
      <w:r w:rsidRPr="00306458">
        <w:rPr>
          <w:rFonts w:cs="Times New Roman"/>
          <w:szCs w:val="24"/>
        </w:rPr>
        <w:t>require a spatially</w:t>
      </w:r>
      <w:r>
        <w:rPr>
          <w:rFonts w:cs="Times New Roman"/>
          <w:szCs w:val="24"/>
        </w:rPr>
        <w:t xml:space="preserve"> </w:t>
      </w:r>
      <w:r w:rsidRPr="00306458">
        <w:rPr>
          <w:rFonts w:cs="Times New Roman"/>
          <w:szCs w:val="24"/>
        </w:rPr>
        <w:t>explicit analysis.</w:t>
      </w:r>
      <w:r>
        <w:rPr>
          <w:rFonts w:cs="Times New Roman"/>
          <w:szCs w:val="24"/>
        </w:rPr>
        <w:t xml:space="preserve"> </w:t>
      </w:r>
    </w:p>
    <w:p w14:paraId="32FD528F" w14:textId="4F4DA365" w:rsidR="009E211C" w:rsidRPr="003770C7" w:rsidRDefault="00BF24AC" w:rsidP="003770C7">
      <w:pPr>
        <w:pStyle w:val="Heading2"/>
        <w:rPr>
          <w:lang w:val="en-GB" w:eastAsia="en-GB"/>
        </w:rPr>
      </w:pPr>
      <w:r w:rsidRPr="003770C7">
        <w:rPr>
          <w:lang w:val="en-GB" w:eastAsia="en-GB"/>
        </w:rPr>
        <w:t>Conclusions</w:t>
      </w:r>
    </w:p>
    <w:p w14:paraId="34E52696" w14:textId="3A201B9E" w:rsidR="00BF24AC" w:rsidRDefault="00BF24AC" w:rsidP="00BF24AC">
      <w:pPr>
        <w:autoSpaceDE w:val="0"/>
        <w:autoSpaceDN w:val="0"/>
        <w:adjustRightInd w:val="0"/>
        <w:spacing w:after="0"/>
        <w:rPr>
          <w:rFonts w:cs="Times New Roman"/>
          <w:iCs/>
          <w:szCs w:val="24"/>
        </w:rPr>
      </w:pPr>
      <w:r>
        <w:rPr>
          <w:rFonts w:cs="Times New Roman"/>
          <w:szCs w:val="24"/>
        </w:rPr>
        <w:t xml:space="preserve">The BRAT framework provides a new </w:t>
      </w:r>
      <w:r w:rsidRPr="00306458">
        <w:rPr>
          <w:rFonts w:cs="Times New Roman"/>
          <w:szCs w:val="24"/>
        </w:rPr>
        <w:t>visual synthesis of the threats, barriers and impacts</w:t>
      </w:r>
      <w:r>
        <w:rPr>
          <w:rFonts w:cs="Times New Roman"/>
          <w:szCs w:val="24"/>
        </w:rPr>
        <w:t xml:space="preserve"> pertinent to cumulative ecological effects on</w:t>
      </w:r>
      <w:r w:rsidR="0069305B">
        <w:rPr>
          <w:rFonts w:cs="Times New Roman"/>
          <w:szCs w:val="24"/>
        </w:rPr>
        <w:t xml:space="preserve"> </w:t>
      </w:r>
      <w:r>
        <w:rPr>
          <w:rFonts w:cs="Times New Roman"/>
          <w:szCs w:val="24"/>
        </w:rPr>
        <w:t>Woodland Caribou in Northeastern B.C.</w:t>
      </w:r>
      <w:r w:rsidRPr="00306458">
        <w:rPr>
          <w:rFonts w:cs="Times New Roman"/>
          <w:szCs w:val="24"/>
        </w:rPr>
        <w:t xml:space="preserve"> </w:t>
      </w:r>
      <w:r>
        <w:rPr>
          <w:rFonts w:cs="Times New Roman"/>
          <w:szCs w:val="24"/>
        </w:rPr>
        <w:t>By visualizing some of the complexity, new insights can be gained. Visualizing can also demonstrate</w:t>
      </w:r>
      <w:r w:rsidRPr="00306458">
        <w:rPr>
          <w:rFonts w:cs="Times New Roman"/>
          <w:szCs w:val="24"/>
        </w:rPr>
        <w:t xml:space="preserve"> </w:t>
      </w:r>
      <w:r>
        <w:rPr>
          <w:rFonts w:cs="Times New Roman"/>
          <w:szCs w:val="24"/>
        </w:rPr>
        <w:t xml:space="preserve">knowledge </w:t>
      </w:r>
      <w:r w:rsidRPr="00306458">
        <w:rPr>
          <w:rFonts w:cs="Times New Roman"/>
          <w:szCs w:val="24"/>
        </w:rPr>
        <w:t xml:space="preserve">gaps </w:t>
      </w:r>
      <w:r>
        <w:rPr>
          <w:rFonts w:cs="Times New Roman"/>
          <w:szCs w:val="24"/>
        </w:rPr>
        <w:t>and places where</w:t>
      </w:r>
      <w:r w:rsidRPr="00306458">
        <w:rPr>
          <w:rFonts w:cs="Times New Roman"/>
          <w:szCs w:val="24"/>
        </w:rPr>
        <w:t xml:space="preserve"> management system</w:t>
      </w:r>
      <w:r>
        <w:rPr>
          <w:rFonts w:cs="Times New Roman"/>
          <w:szCs w:val="24"/>
        </w:rPr>
        <w:t>s could be improved</w:t>
      </w:r>
      <w:r w:rsidRPr="00306458">
        <w:rPr>
          <w:rFonts w:cs="Times New Roman"/>
          <w:szCs w:val="24"/>
        </w:rPr>
        <w:t xml:space="preserve">, which </w:t>
      </w:r>
      <w:r>
        <w:rPr>
          <w:rFonts w:cs="Times New Roman"/>
          <w:szCs w:val="24"/>
        </w:rPr>
        <w:t xml:space="preserve">in turn </w:t>
      </w:r>
      <w:r w:rsidRPr="00306458">
        <w:rPr>
          <w:rFonts w:cs="Times New Roman"/>
          <w:szCs w:val="24"/>
        </w:rPr>
        <w:t xml:space="preserve">helps to better </w:t>
      </w:r>
      <w:r>
        <w:rPr>
          <w:rFonts w:cs="Times New Roman"/>
          <w:szCs w:val="24"/>
        </w:rPr>
        <w:t xml:space="preserve">articulate, </w:t>
      </w:r>
      <w:r w:rsidRPr="00306458">
        <w:rPr>
          <w:rFonts w:cs="Times New Roman"/>
          <w:szCs w:val="24"/>
        </w:rPr>
        <w:t>understand</w:t>
      </w:r>
      <w:r>
        <w:rPr>
          <w:rFonts w:cs="Times New Roman"/>
          <w:szCs w:val="24"/>
        </w:rPr>
        <w:t>,</w:t>
      </w:r>
      <w:r w:rsidRPr="00306458">
        <w:rPr>
          <w:rFonts w:cs="Times New Roman"/>
          <w:szCs w:val="24"/>
        </w:rPr>
        <w:t xml:space="preserve"> and manage the risk event. </w:t>
      </w:r>
      <w:r>
        <w:rPr>
          <w:rFonts w:cs="Times New Roman"/>
          <w:iCs/>
          <w:szCs w:val="24"/>
        </w:rPr>
        <w:t>Future quantification of risks using our framework will depend on resolution of</w:t>
      </w:r>
      <w:r w:rsidRPr="00306458">
        <w:rPr>
          <w:rFonts w:cs="Times New Roman"/>
          <w:iCs/>
          <w:szCs w:val="24"/>
        </w:rPr>
        <w:t xml:space="preserve"> fundamental knowledge gaps, for example the level of interaction between </w:t>
      </w:r>
      <w:r w:rsidRPr="00306458">
        <w:rPr>
          <w:rFonts w:cs="Times New Roman"/>
          <w:iCs/>
          <w:szCs w:val="24"/>
        </w:rPr>
        <w:lastRenderedPageBreak/>
        <w:t>bottom-up factors and predation (Brown et al., 2007)</w:t>
      </w:r>
      <w:r>
        <w:rPr>
          <w:rFonts w:cs="Times New Roman"/>
          <w:iCs/>
          <w:szCs w:val="24"/>
        </w:rPr>
        <w:t xml:space="preserve"> and the precise behavior of associated ecological thresholds.</w:t>
      </w:r>
    </w:p>
    <w:p w14:paraId="42AAFC35" w14:textId="2C24CF96" w:rsidR="00BF24AC" w:rsidRDefault="00E54B38" w:rsidP="00BF24AC">
      <w:pPr>
        <w:autoSpaceDE w:val="0"/>
        <w:autoSpaceDN w:val="0"/>
        <w:adjustRightInd w:val="0"/>
        <w:spacing w:after="0"/>
        <w:ind w:firstLine="284"/>
        <w:rPr>
          <w:rFonts w:cs="Times New Roman"/>
          <w:iCs/>
          <w:szCs w:val="24"/>
        </w:rPr>
      </w:pPr>
      <w:r>
        <w:rPr>
          <w:rFonts w:cs="Times New Roman"/>
          <w:iCs/>
          <w:szCs w:val="24"/>
        </w:rPr>
        <w:t>An important insight</w:t>
      </w:r>
      <w:r w:rsidR="00BF24AC">
        <w:rPr>
          <w:rFonts w:cs="Times New Roman"/>
          <w:iCs/>
          <w:szCs w:val="24"/>
        </w:rPr>
        <w:t xml:space="preserve"> </w:t>
      </w:r>
      <w:r>
        <w:rPr>
          <w:rFonts w:cs="Times New Roman"/>
          <w:iCs/>
          <w:szCs w:val="24"/>
        </w:rPr>
        <w:t xml:space="preserve">gained </w:t>
      </w:r>
      <w:r w:rsidR="00BF24AC">
        <w:rPr>
          <w:rFonts w:cs="Times New Roman"/>
          <w:iCs/>
          <w:szCs w:val="24"/>
        </w:rPr>
        <w:t xml:space="preserve">from the BRAT visualization is that </w:t>
      </w:r>
      <w:r w:rsidR="00CF1B24">
        <w:rPr>
          <w:rFonts w:cs="Times New Roman"/>
          <w:iCs/>
          <w:szCs w:val="24"/>
        </w:rPr>
        <w:t>future scenarios</w:t>
      </w:r>
      <w:r w:rsidR="00BF24AC">
        <w:rPr>
          <w:rFonts w:cs="Times New Roman"/>
          <w:iCs/>
          <w:szCs w:val="24"/>
        </w:rPr>
        <w:t xml:space="preserve"> affected b</w:t>
      </w:r>
      <w:r>
        <w:rPr>
          <w:rFonts w:cs="Times New Roman"/>
          <w:iCs/>
          <w:szCs w:val="24"/>
        </w:rPr>
        <w:t xml:space="preserve">y climate change </w:t>
      </w:r>
      <w:r w:rsidR="00CF1B24">
        <w:rPr>
          <w:rFonts w:cs="Times New Roman"/>
          <w:iCs/>
          <w:szCs w:val="24"/>
        </w:rPr>
        <w:t>are</w:t>
      </w:r>
      <w:r>
        <w:rPr>
          <w:rFonts w:cs="Times New Roman"/>
          <w:iCs/>
          <w:szCs w:val="24"/>
        </w:rPr>
        <w:t xml:space="preserve"> a key</w:t>
      </w:r>
      <w:r w:rsidR="00BF24AC">
        <w:rPr>
          <w:rFonts w:cs="Times New Roman"/>
          <w:iCs/>
          <w:szCs w:val="24"/>
        </w:rPr>
        <w:t xml:space="preserve"> concern for </w:t>
      </w:r>
      <w:r w:rsidR="00CF1B24">
        <w:rPr>
          <w:rFonts w:cs="Times New Roman"/>
          <w:iCs/>
          <w:szCs w:val="24"/>
        </w:rPr>
        <w:t xml:space="preserve">better </w:t>
      </w:r>
      <w:r w:rsidR="00BF24AC">
        <w:rPr>
          <w:rFonts w:cs="Times New Roman"/>
          <w:iCs/>
          <w:szCs w:val="24"/>
        </w:rPr>
        <w:t xml:space="preserve">quantification. </w:t>
      </w:r>
      <w:r w:rsidR="00BF24AC" w:rsidRPr="00D63A61">
        <w:rPr>
          <w:rFonts w:cs="Times New Roman"/>
          <w:iCs/>
          <w:color w:val="00B050"/>
          <w:szCs w:val="24"/>
        </w:rPr>
        <w:t xml:space="preserve">The impacts of climate change have such </w:t>
      </w:r>
      <w:r w:rsidR="00D63A61" w:rsidRPr="00D63A61">
        <w:rPr>
          <w:rFonts w:cs="Times New Roman"/>
          <w:iCs/>
          <w:color w:val="00B050"/>
          <w:szCs w:val="24"/>
        </w:rPr>
        <w:t xml:space="preserve">a </w:t>
      </w:r>
      <w:r w:rsidR="00BF24AC" w:rsidRPr="00D63A61">
        <w:rPr>
          <w:rFonts w:cs="Times New Roman"/>
          <w:iCs/>
          <w:color w:val="00B050"/>
          <w:szCs w:val="24"/>
        </w:rPr>
        <w:t>pervasive in</w:t>
      </w:r>
      <w:r w:rsidR="00CF1B24" w:rsidRPr="00D63A61">
        <w:rPr>
          <w:rFonts w:cs="Times New Roman"/>
          <w:iCs/>
          <w:color w:val="00B050"/>
          <w:szCs w:val="24"/>
        </w:rPr>
        <w:t>fluence</w:t>
      </w:r>
      <w:r w:rsidR="00D63A61" w:rsidRPr="00D63A61">
        <w:rPr>
          <w:rFonts w:cs="Times New Roman"/>
          <w:iCs/>
          <w:color w:val="00B050"/>
          <w:szCs w:val="24"/>
        </w:rPr>
        <w:t>,</w:t>
      </w:r>
      <w:r w:rsidR="00CF1B24" w:rsidRPr="00D63A61">
        <w:rPr>
          <w:rFonts w:cs="Times New Roman"/>
          <w:iCs/>
          <w:color w:val="00B050"/>
          <w:szCs w:val="24"/>
        </w:rPr>
        <w:t xml:space="preserve"> </w:t>
      </w:r>
      <w:r w:rsidR="00D63A61" w:rsidRPr="00D63A61">
        <w:rPr>
          <w:rFonts w:cs="Times New Roman"/>
          <w:iCs/>
          <w:color w:val="00B050"/>
          <w:szCs w:val="24"/>
        </w:rPr>
        <w:t xml:space="preserve">and possibly broad impact, </w:t>
      </w:r>
      <w:r w:rsidR="00CF1B24" w:rsidRPr="00D63A61">
        <w:rPr>
          <w:rFonts w:cs="Times New Roman"/>
          <w:iCs/>
          <w:color w:val="00B050"/>
          <w:szCs w:val="24"/>
        </w:rPr>
        <w:t xml:space="preserve">that they </w:t>
      </w:r>
      <w:r w:rsidR="00D63A61" w:rsidRPr="00D63A61">
        <w:rPr>
          <w:rFonts w:cs="Times New Roman"/>
          <w:iCs/>
          <w:color w:val="00B050"/>
          <w:szCs w:val="24"/>
        </w:rPr>
        <w:t xml:space="preserve">potentially </w:t>
      </w:r>
      <w:r w:rsidR="00CF1B24" w:rsidRPr="00D63A61">
        <w:rPr>
          <w:rFonts w:cs="Times New Roman"/>
          <w:iCs/>
          <w:color w:val="00B050"/>
          <w:szCs w:val="24"/>
        </w:rPr>
        <w:t>affect multiple threats and barriers</w:t>
      </w:r>
      <w:r w:rsidR="00D63A61" w:rsidRPr="00D63A61">
        <w:rPr>
          <w:rFonts w:cs="Times New Roman"/>
          <w:iCs/>
          <w:color w:val="00B050"/>
          <w:szCs w:val="24"/>
        </w:rPr>
        <w:t xml:space="preserve"> in our risk analysis.</w:t>
      </w:r>
      <w:r w:rsidR="00BF24AC" w:rsidRPr="00D63A61">
        <w:rPr>
          <w:rFonts w:cs="Times New Roman"/>
          <w:iCs/>
          <w:color w:val="00B050"/>
          <w:szCs w:val="24"/>
        </w:rPr>
        <w:t xml:space="preserve"> </w:t>
      </w:r>
      <w:r w:rsidR="00BF24AC">
        <w:rPr>
          <w:rFonts w:cs="Times New Roman"/>
          <w:iCs/>
          <w:szCs w:val="24"/>
        </w:rPr>
        <w:t>In this context, short-term actions to manage risk at the landscape level might ultimately fail to achieve expectations without a long-term plan to address the effects of climate change. Costly short-term actions such as penning may be important considerations at present, but their benefit may be much less durable than expected given climate effects. The threats that we have identified must be better understood at the landscape level and taken into account if survival of the threatened meta-population is the goal.</w:t>
      </w:r>
    </w:p>
    <w:p w14:paraId="1AC93269" w14:textId="7B8716CD" w:rsidR="0078743D" w:rsidRPr="001F4345" w:rsidRDefault="00BF24AC" w:rsidP="000C7E2A">
      <w:pPr>
        <w:rPr>
          <w:rFonts w:cs="Times New Roman"/>
          <w:iCs/>
          <w:szCs w:val="24"/>
        </w:rPr>
      </w:pPr>
      <w:r>
        <w:rPr>
          <w:rFonts w:cs="Times New Roman"/>
          <w:iCs/>
          <w:szCs w:val="24"/>
        </w:rPr>
        <w:t>Beyond the specific insights gained for caribou conservation in Northeastern B.C., we conclude that the BRAT approach will have general applicability in a much broader context, addressing a wide variety of environmental policy issues.  It could be especially helpful across wider areas experiencing the cumulative impacts of human activity in multiple sectors, focusing attention on requirements and possibilities for risk management at the landscape level.</w:t>
      </w:r>
    </w:p>
    <w:p w14:paraId="4D7649F0" w14:textId="77777777" w:rsidR="00CB43D5" w:rsidRDefault="00CB43D5" w:rsidP="007B44CE">
      <w:pPr>
        <w:pStyle w:val="Heading1"/>
      </w:pPr>
      <w:r>
        <w:t>Conflict of Interest</w:t>
      </w:r>
    </w:p>
    <w:p w14:paraId="57F5D7D1" w14:textId="77777777" w:rsidR="00CB43D5" w:rsidRPr="00CB43D5" w:rsidRDefault="00CB43D5" w:rsidP="00CB43D5">
      <w:r w:rsidRPr="00A545C6">
        <w:rPr>
          <w:rFonts w:eastAsia="Times New Roman" w:cs="Times New Roman"/>
          <w:i/>
          <w:szCs w:val="24"/>
          <w:lang w:val="en-GB" w:eastAsia="en-GB"/>
        </w:rPr>
        <w:t>The authors declare that the research was conducted in the absence of any commercial or financial relationships that could be construed as a potential conflict of interest</w:t>
      </w:r>
      <w:r w:rsidRPr="00CB43D5">
        <w:rPr>
          <w:rFonts w:eastAsia="Times New Roman" w:cs="Times New Roman"/>
          <w:szCs w:val="24"/>
          <w:lang w:val="en-GB" w:eastAsia="en-GB"/>
        </w:rPr>
        <w:t>.</w:t>
      </w:r>
    </w:p>
    <w:p w14:paraId="0D6553A8" w14:textId="77777777" w:rsidR="00045678" w:rsidRDefault="00045678" w:rsidP="007B44CE">
      <w:pPr>
        <w:pStyle w:val="Heading1"/>
      </w:pPr>
      <w:r>
        <w:t>Author Contributions</w:t>
      </w:r>
    </w:p>
    <w:p w14:paraId="034708A3" w14:textId="07BC3315" w:rsidR="00045678" w:rsidRPr="00045678" w:rsidRDefault="00376FAD" w:rsidP="00265660">
      <w:r>
        <w:rPr>
          <w:lang w:val="en-GB"/>
        </w:rPr>
        <w:t>RW organized the project.</w:t>
      </w:r>
      <w:r w:rsidR="00BF24AC">
        <w:rPr>
          <w:lang w:val="en-GB"/>
        </w:rPr>
        <w:t xml:space="preserve"> RW and SN jointly conceived</w:t>
      </w:r>
      <w:r>
        <w:rPr>
          <w:lang w:val="en-GB"/>
        </w:rPr>
        <w:t>, researched,</w:t>
      </w:r>
      <w:r w:rsidR="00BF24AC">
        <w:rPr>
          <w:lang w:val="en-GB"/>
        </w:rPr>
        <w:t xml:space="preserve"> and developed </w:t>
      </w:r>
      <w:r>
        <w:rPr>
          <w:lang w:val="en-GB"/>
        </w:rPr>
        <w:t>the bow-tie framework</w:t>
      </w:r>
      <w:r w:rsidR="00BF24AC">
        <w:rPr>
          <w:lang w:val="en-GB"/>
        </w:rPr>
        <w:t xml:space="preserve">, and jointly </w:t>
      </w:r>
      <w:r>
        <w:rPr>
          <w:lang w:val="en-GB"/>
        </w:rPr>
        <w:t>wrote</w:t>
      </w:r>
      <w:r w:rsidR="00BF24AC">
        <w:rPr>
          <w:lang w:val="en-GB"/>
        </w:rPr>
        <w:t xml:space="preserve"> th</w:t>
      </w:r>
      <w:r w:rsidR="0000278F">
        <w:rPr>
          <w:lang w:val="en-GB"/>
        </w:rPr>
        <w:t xml:space="preserve">e main parts of the manuscript. </w:t>
      </w:r>
      <w:r w:rsidR="0078743D" w:rsidRPr="0000278F">
        <w:rPr>
          <w:color w:val="00B050"/>
          <w:lang w:val="en-GB"/>
        </w:rPr>
        <w:t>FECS</w:t>
      </w:r>
      <w:r w:rsidR="00CC7678">
        <w:rPr>
          <w:color w:val="00B050"/>
          <w:lang w:val="en-GB"/>
        </w:rPr>
        <w:t>,</w:t>
      </w:r>
      <w:r w:rsidR="0078743D" w:rsidRPr="0000278F">
        <w:rPr>
          <w:color w:val="00B050"/>
          <w:lang w:val="en-GB"/>
        </w:rPr>
        <w:t xml:space="preserve"> </w:t>
      </w:r>
      <w:r w:rsidR="00BF24AC" w:rsidRPr="0000278F">
        <w:rPr>
          <w:color w:val="00B050"/>
          <w:lang w:val="en-GB"/>
        </w:rPr>
        <w:t>EM</w:t>
      </w:r>
      <w:r w:rsidR="00CC7678">
        <w:rPr>
          <w:color w:val="00B050"/>
          <w:lang w:val="en-GB"/>
        </w:rPr>
        <w:t>, and RW developed</w:t>
      </w:r>
      <w:r w:rsidR="00C37F42">
        <w:rPr>
          <w:color w:val="00B050"/>
          <w:lang w:val="en-GB"/>
        </w:rPr>
        <w:t xml:space="preserve"> key revisions for</w:t>
      </w:r>
      <w:r w:rsidRPr="0000278F">
        <w:rPr>
          <w:color w:val="00B050"/>
          <w:lang w:val="en-GB"/>
        </w:rPr>
        <w:t xml:space="preserve"> the framework</w:t>
      </w:r>
      <w:r w:rsidR="00BF24AC" w:rsidRPr="0000278F">
        <w:rPr>
          <w:color w:val="00B050"/>
          <w:lang w:val="en-GB"/>
        </w:rPr>
        <w:t xml:space="preserve"> (</w:t>
      </w:r>
      <w:r w:rsidR="00C37F42">
        <w:rPr>
          <w:color w:val="00B050"/>
          <w:lang w:val="en-GB"/>
        </w:rPr>
        <w:t xml:space="preserve">layout, </w:t>
      </w:r>
      <w:r w:rsidR="0000278F" w:rsidRPr="0000278F">
        <w:rPr>
          <w:color w:val="00B050"/>
          <w:lang w:val="en-GB"/>
        </w:rPr>
        <w:t>LOPA analysis</w:t>
      </w:r>
      <w:r w:rsidR="00EE1B04">
        <w:rPr>
          <w:color w:val="00B050"/>
          <w:lang w:val="en-GB"/>
        </w:rPr>
        <w:t>, and scenario-</w:t>
      </w:r>
      <w:r w:rsidR="001F4345" w:rsidRPr="0000278F">
        <w:rPr>
          <w:color w:val="00B050"/>
          <w:lang w:val="en-GB"/>
        </w:rPr>
        <w:t>based cost analyses</w:t>
      </w:r>
      <w:r w:rsidRPr="0000278F">
        <w:rPr>
          <w:color w:val="00B050"/>
          <w:lang w:val="en-GB"/>
        </w:rPr>
        <w:t xml:space="preserve">), </w:t>
      </w:r>
      <w:r w:rsidR="001F4345" w:rsidRPr="0000278F">
        <w:rPr>
          <w:color w:val="00B050"/>
          <w:lang w:val="en-GB"/>
        </w:rPr>
        <w:t xml:space="preserve">additional context, and </w:t>
      </w:r>
      <w:r w:rsidRPr="0000278F">
        <w:rPr>
          <w:color w:val="00B050"/>
          <w:lang w:val="en-GB"/>
        </w:rPr>
        <w:t>sections of writing</w:t>
      </w:r>
      <w:r w:rsidR="00BF24AC" w:rsidRPr="0000278F">
        <w:rPr>
          <w:color w:val="00B050"/>
          <w:lang w:val="en-GB"/>
        </w:rPr>
        <w:t>.</w:t>
      </w:r>
      <w:r w:rsidR="0000278F" w:rsidRPr="0000278F">
        <w:rPr>
          <w:color w:val="00B050"/>
          <w:lang w:val="en-GB"/>
        </w:rPr>
        <w:t xml:space="preserve">  AD, EC, KO, and GT provided analysis of </w:t>
      </w:r>
      <w:r w:rsidR="00EE1B04">
        <w:rPr>
          <w:color w:val="00B050"/>
          <w:lang w:val="en-GB"/>
        </w:rPr>
        <w:t>geo</w:t>
      </w:r>
      <w:r w:rsidR="0000278F" w:rsidRPr="0000278F">
        <w:rPr>
          <w:color w:val="00B050"/>
          <w:lang w:val="en-GB"/>
        </w:rPr>
        <w:t>spatial data</w:t>
      </w:r>
      <w:r w:rsidR="00EE1B04">
        <w:rPr>
          <w:color w:val="00B050"/>
          <w:lang w:val="en-GB"/>
        </w:rPr>
        <w:t>, models,</w:t>
      </w:r>
      <w:r w:rsidR="0000278F" w:rsidRPr="0000278F">
        <w:rPr>
          <w:color w:val="00B050"/>
          <w:lang w:val="en-GB"/>
        </w:rPr>
        <w:t xml:space="preserve"> </w:t>
      </w:r>
      <w:r w:rsidR="00C37F42">
        <w:rPr>
          <w:color w:val="00B050"/>
          <w:lang w:val="en-GB"/>
        </w:rPr>
        <w:t xml:space="preserve">and context </w:t>
      </w:r>
      <w:r w:rsidR="0000278F" w:rsidRPr="0000278F">
        <w:rPr>
          <w:color w:val="00B050"/>
          <w:lang w:val="en-GB"/>
        </w:rPr>
        <w:t>to support the LOPA analysis.</w:t>
      </w:r>
    </w:p>
    <w:p w14:paraId="5722F5F5" w14:textId="77777777" w:rsidR="00AC3EA3" w:rsidRPr="00376CC5" w:rsidRDefault="00AC3EA3" w:rsidP="007B44CE">
      <w:pPr>
        <w:pStyle w:val="Heading1"/>
      </w:pPr>
      <w:r w:rsidRPr="00376CC5">
        <w:t>Funding</w:t>
      </w:r>
    </w:p>
    <w:p w14:paraId="7342A04E" w14:textId="0525BFC4" w:rsidR="00AC3EA3" w:rsidRPr="00376CC5" w:rsidRDefault="00376FAD" w:rsidP="00AC3EA3">
      <w:pPr>
        <w:rPr>
          <w:szCs w:val="24"/>
        </w:rPr>
      </w:pPr>
      <w:r>
        <w:rPr>
          <w:rFonts w:cs="Times New Roman"/>
          <w:szCs w:val="24"/>
        </w:rPr>
        <w:t xml:space="preserve">This research was funded by Natural Resources Canada </w:t>
      </w:r>
      <w:r w:rsidRPr="00306458">
        <w:rPr>
          <w:rFonts w:cs="Times New Roman"/>
          <w:szCs w:val="24"/>
        </w:rPr>
        <w:t>(Canadian Forest Service</w:t>
      </w:r>
      <w:r>
        <w:rPr>
          <w:rFonts w:cs="Times New Roman"/>
          <w:szCs w:val="24"/>
        </w:rPr>
        <w:t>,</w:t>
      </w:r>
      <w:r w:rsidRPr="00306458">
        <w:rPr>
          <w:rFonts w:cs="Times New Roman"/>
          <w:szCs w:val="24"/>
        </w:rPr>
        <w:t xml:space="preserve"> Forest Ecosystem Integrity</w:t>
      </w:r>
      <w:r>
        <w:rPr>
          <w:rFonts w:cs="Times New Roman"/>
          <w:szCs w:val="24"/>
        </w:rPr>
        <w:t xml:space="preserve"> and Cumulative Effects Programs</w:t>
      </w:r>
      <w:r w:rsidRPr="00306458">
        <w:rPr>
          <w:rFonts w:cs="Times New Roman"/>
          <w:szCs w:val="24"/>
        </w:rPr>
        <w:t>)</w:t>
      </w:r>
      <w:r>
        <w:rPr>
          <w:rFonts w:cs="Times New Roman"/>
          <w:szCs w:val="24"/>
        </w:rPr>
        <w:t>.</w:t>
      </w:r>
    </w:p>
    <w:p w14:paraId="5E0CBB2F" w14:textId="77777777" w:rsidR="006B2D5B" w:rsidRPr="00376CC5" w:rsidRDefault="006B2D5B" w:rsidP="007B44CE">
      <w:pPr>
        <w:pStyle w:val="Heading1"/>
      </w:pPr>
      <w:r w:rsidRPr="00376CC5">
        <w:t>Acknowledgments</w:t>
      </w:r>
    </w:p>
    <w:p w14:paraId="2975D4D0" w14:textId="08E781A0" w:rsidR="006D5B93" w:rsidRPr="00376CC5" w:rsidRDefault="00376FAD" w:rsidP="00A53000">
      <w:pPr>
        <w:rPr>
          <w:szCs w:val="24"/>
          <w:shd w:val="clear" w:color="auto" w:fill="FFFFFF"/>
        </w:rPr>
      </w:pPr>
      <w:r>
        <w:rPr>
          <w:rFonts w:cs="Times New Roman"/>
          <w:szCs w:val="24"/>
        </w:rPr>
        <w:t xml:space="preserve">We thank </w:t>
      </w:r>
      <w:r w:rsidR="00C37F42" w:rsidRPr="00C37F42">
        <w:rPr>
          <w:rFonts w:cs="Times New Roman"/>
          <w:color w:val="00B050"/>
          <w:szCs w:val="24"/>
        </w:rPr>
        <w:t>Tyler Muhly, Helen Schwantje</w:t>
      </w:r>
      <w:r w:rsidR="00C37F42">
        <w:rPr>
          <w:rFonts w:cs="Times New Roman"/>
          <w:szCs w:val="24"/>
        </w:rPr>
        <w:t xml:space="preserve">, </w:t>
      </w:r>
      <w:r>
        <w:rPr>
          <w:rFonts w:cs="Times New Roman"/>
          <w:szCs w:val="24"/>
        </w:rPr>
        <w:t>Barry Smith</w:t>
      </w:r>
      <w:r w:rsidRPr="00306458">
        <w:rPr>
          <w:rFonts w:cs="Times New Roman"/>
          <w:szCs w:val="24"/>
        </w:rPr>
        <w:t>, Jennifer Psylakis, Howard Madill, Roland Courmier, Irena Creed, Mike Fullerton, Lisa Venier, Barb Kishchuk, Dave</w:t>
      </w:r>
      <w:r w:rsidR="00C37F42">
        <w:rPr>
          <w:rFonts w:cs="Times New Roman"/>
          <w:szCs w:val="24"/>
        </w:rPr>
        <w:t xml:space="preserve"> Kreutzweiser, James Brandt,</w:t>
      </w:r>
      <w:r w:rsidRPr="00306458">
        <w:rPr>
          <w:rFonts w:cs="Times New Roman"/>
          <w:szCs w:val="24"/>
        </w:rPr>
        <w:t xml:space="preserve"> Doug Maynard</w:t>
      </w:r>
      <w:r w:rsidR="00C37F42">
        <w:rPr>
          <w:rFonts w:cs="Times New Roman"/>
          <w:szCs w:val="24"/>
        </w:rPr>
        <w:t xml:space="preserve">, and </w:t>
      </w:r>
      <w:r w:rsidR="00C37F42" w:rsidRPr="00C37F42">
        <w:rPr>
          <w:rFonts w:cs="Times New Roman"/>
          <w:color w:val="00B050"/>
          <w:szCs w:val="24"/>
        </w:rPr>
        <w:t>Winnifred Hays-Byl</w:t>
      </w:r>
      <w:r w:rsidRPr="00C37F42">
        <w:rPr>
          <w:rFonts w:cs="Times New Roman"/>
          <w:color w:val="00B050"/>
          <w:szCs w:val="24"/>
        </w:rPr>
        <w:t xml:space="preserve"> </w:t>
      </w:r>
      <w:r w:rsidRPr="00306458">
        <w:rPr>
          <w:rFonts w:cs="Times New Roman"/>
          <w:szCs w:val="24"/>
        </w:rPr>
        <w:t xml:space="preserve">for providing insightful discussions </w:t>
      </w:r>
      <w:r>
        <w:rPr>
          <w:rFonts w:cs="Times New Roman"/>
          <w:szCs w:val="24"/>
        </w:rPr>
        <w:t xml:space="preserve">and review comments </w:t>
      </w:r>
      <w:r w:rsidRPr="00306458">
        <w:rPr>
          <w:rFonts w:cs="Times New Roman"/>
          <w:szCs w:val="24"/>
        </w:rPr>
        <w:t>concerning BRAT and caribou recovery plans.</w:t>
      </w:r>
      <w:r w:rsidR="006B2D5B" w:rsidRPr="00376CC5">
        <w:rPr>
          <w:szCs w:val="24"/>
          <w:shd w:val="clear" w:color="auto" w:fill="FFFFFF"/>
        </w:rPr>
        <w:t xml:space="preserve"> </w:t>
      </w:r>
    </w:p>
    <w:p w14:paraId="28720821" w14:textId="228C8A02" w:rsidR="00AC3EA3" w:rsidRPr="00376CC5" w:rsidRDefault="00AC3EA3" w:rsidP="007B44CE">
      <w:pPr>
        <w:pStyle w:val="Heading1"/>
      </w:pPr>
      <w:r w:rsidRPr="00376CC5">
        <w:t>Reference</w:t>
      </w:r>
      <w:r w:rsidR="00376FAD">
        <w:t>s</w:t>
      </w:r>
    </w:p>
    <w:p w14:paraId="509018EE" w14:textId="77777777" w:rsidR="00376FAD" w:rsidRPr="00015F67" w:rsidRDefault="00376FAD" w:rsidP="00376FAD">
      <w:pPr>
        <w:spacing w:after="0"/>
        <w:ind w:left="284" w:hanging="284"/>
        <w:rPr>
          <w:rFonts w:cs="Times New Roman"/>
          <w:szCs w:val="24"/>
        </w:rPr>
      </w:pPr>
      <w:r w:rsidRPr="00015F67">
        <w:rPr>
          <w:rFonts w:cs="Times New Roman"/>
          <w:szCs w:val="24"/>
        </w:rPr>
        <w:t>Andrew, M.E., M.A. Wulder, and Cardille, J.A. (2014). Protected areas in boreal Canada: a baseline and considerations for the continued development of a representative and effective reserve network. Env. Rev. 22, 135-160. doi: 10.1139/er-2013-0056</w:t>
      </w:r>
    </w:p>
    <w:p w14:paraId="2D2CADD8" w14:textId="16B76D85" w:rsidR="001B3258" w:rsidRDefault="001B3258" w:rsidP="00376FAD">
      <w:pPr>
        <w:spacing w:after="0"/>
        <w:ind w:left="284" w:hanging="284"/>
        <w:rPr>
          <w:rFonts w:cs="Times New Roman"/>
          <w:szCs w:val="24"/>
        </w:rPr>
      </w:pPr>
      <w:r w:rsidRPr="001B3258">
        <w:rPr>
          <w:rFonts w:cs="Times New Roman"/>
          <w:szCs w:val="24"/>
        </w:rPr>
        <w:t xml:space="preserve">Antoniuk, T., L. McNeil, J. Nishi, and Manuel, K. 2012. Caribou protection and recovery program: technical guidance. Prepared for Oil Sands Leadership Initiative Land Stewardship Working </w:t>
      </w:r>
      <w:r w:rsidRPr="001B3258">
        <w:rPr>
          <w:rFonts w:cs="Times New Roman"/>
          <w:szCs w:val="24"/>
        </w:rPr>
        <w:lastRenderedPageBreak/>
        <w:t>Group. (84pp.) Accessed online 10 August 2018 at: https://salmoconsulting.files.wordpress.com/2012/11/caribou-protection-and-recovery-program-2012.pdf</w:t>
      </w:r>
    </w:p>
    <w:p w14:paraId="030E0F4A" w14:textId="11BD3491" w:rsidR="00B56A93" w:rsidRDefault="00B56A93" w:rsidP="00376FAD">
      <w:pPr>
        <w:spacing w:after="0"/>
        <w:ind w:left="284" w:hanging="284"/>
        <w:rPr>
          <w:rFonts w:cs="Times New Roman"/>
          <w:szCs w:val="24"/>
        </w:rPr>
      </w:pPr>
      <w:r w:rsidRPr="005E0599">
        <w:rPr>
          <w:rFonts w:cs="Times New Roman"/>
          <w:szCs w:val="24"/>
        </w:rPr>
        <w:t>Auditor General of British Columbia. 2015. Managing the Cumulative Effects of Natura</w:t>
      </w:r>
      <w:r>
        <w:rPr>
          <w:rFonts w:cs="Times New Roman"/>
          <w:szCs w:val="24"/>
        </w:rPr>
        <w:t>l Resource Development in B.C. (</w:t>
      </w:r>
      <w:r w:rsidRPr="005E0599">
        <w:rPr>
          <w:rFonts w:cs="Times New Roman"/>
          <w:szCs w:val="24"/>
        </w:rPr>
        <w:t>37</w:t>
      </w:r>
      <w:r>
        <w:rPr>
          <w:rFonts w:cs="Times New Roman"/>
          <w:szCs w:val="24"/>
        </w:rPr>
        <w:t xml:space="preserve"> pp</w:t>
      </w:r>
      <w:r w:rsidRPr="005E0599">
        <w:rPr>
          <w:rFonts w:cs="Times New Roman"/>
          <w:szCs w:val="24"/>
        </w:rPr>
        <w:t>.</w:t>
      </w:r>
      <w:r>
        <w:rPr>
          <w:rFonts w:cs="Times New Roman"/>
          <w:szCs w:val="24"/>
        </w:rPr>
        <w:t>)</w:t>
      </w:r>
      <w:r w:rsidRPr="005E0599">
        <w:rPr>
          <w:rFonts w:cs="Times New Roman"/>
          <w:szCs w:val="24"/>
        </w:rPr>
        <w:t xml:space="preserve"> </w:t>
      </w:r>
      <w:r w:rsidRPr="003753FC">
        <w:rPr>
          <w:rFonts w:cs="Times New Roman"/>
          <w:szCs w:val="24"/>
        </w:rPr>
        <w:t>Accessed</w:t>
      </w:r>
      <w:r>
        <w:rPr>
          <w:rFonts w:cs="Times New Roman"/>
          <w:szCs w:val="24"/>
        </w:rPr>
        <w:t xml:space="preserve"> online August 10, 2018 at: </w:t>
      </w:r>
      <w:r w:rsidRPr="00A030B8">
        <w:rPr>
          <w:rFonts w:cs="Times New Roman"/>
          <w:szCs w:val="24"/>
        </w:rPr>
        <w:t>http://www.bcauditor.com/sites/default/files/publications/reports/OAGBC%20Cumulative%20Effects%20FINAL.pdf</w:t>
      </w:r>
    </w:p>
    <w:p w14:paraId="22965646" w14:textId="25590360" w:rsidR="001B3258" w:rsidRDefault="001B3258" w:rsidP="00376FAD">
      <w:pPr>
        <w:spacing w:after="0"/>
        <w:ind w:left="284" w:hanging="284"/>
        <w:rPr>
          <w:rFonts w:cs="Times New Roman"/>
          <w:szCs w:val="24"/>
        </w:rPr>
      </w:pPr>
      <w:r w:rsidRPr="001B3258">
        <w:rPr>
          <w:rFonts w:cs="Times New Roman"/>
          <w:szCs w:val="24"/>
        </w:rPr>
        <w:t>Ball, M.C., Finnegan,</w:t>
      </w:r>
      <w:r w:rsidR="00ED07CC">
        <w:rPr>
          <w:rFonts w:cs="Times New Roman"/>
          <w:szCs w:val="24"/>
        </w:rPr>
        <w:t xml:space="preserve"> L., Manseau, M. and Wilson, P.</w:t>
      </w:r>
      <w:r w:rsidRPr="001B3258">
        <w:rPr>
          <w:rFonts w:cs="Times New Roman"/>
          <w:szCs w:val="24"/>
        </w:rPr>
        <w:t xml:space="preserve"> </w:t>
      </w:r>
      <w:r w:rsidR="00ED07CC">
        <w:rPr>
          <w:rFonts w:cs="Times New Roman"/>
          <w:szCs w:val="24"/>
        </w:rPr>
        <w:t>(</w:t>
      </w:r>
      <w:r w:rsidRPr="001B3258">
        <w:rPr>
          <w:rFonts w:cs="Times New Roman"/>
          <w:szCs w:val="24"/>
        </w:rPr>
        <w:t>2010</w:t>
      </w:r>
      <w:r w:rsidR="00ED07CC">
        <w:rPr>
          <w:rFonts w:cs="Times New Roman"/>
          <w:szCs w:val="24"/>
        </w:rPr>
        <w:t>)</w:t>
      </w:r>
      <w:r w:rsidRPr="001B3258">
        <w:rPr>
          <w:rFonts w:cs="Times New Roman"/>
          <w:szCs w:val="24"/>
        </w:rPr>
        <w:t>. Integrating multiple analytical approaches to spatially delineate and characterize genetic population structure: an application to boreal caribou (</w:t>
      </w:r>
      <w:r w:rsidRPr="00ED07CC">
        <w:rPr>
          <w:rFonts w:cs="Times New Roman"/>
          <w:i/>
          <w:szCs w:val="24"/>
        </w:rPr>
        <w:t>Rangifer tarandus caribou</w:t>
      </w:r>
      <w:r w:rsidRPr="001B3258">
        <w:rPr>
          <w:rFonts w:cs="Times New Roman"/>
          <w:szCs w:val="24"/>
        </w:rPr>
        <w:t>)</w:t>
      </w:r>
      <w:r w:rsidR="00ED07CC">
        <w:rPr>
          <w:rFonts w:cs="Times New Roman"/>
          <w:szCs w:val="24"/>
        </w:rPr>
        <w:t xml:space="preserve"> in central Canada. Cons. Gen. 11, </w:t>
      </w:r>
      <w:r w:rsidRPr="001B3258">
        <w:rPr>
          <w:rFonts w:cs="Times New Roman"/>
          <w:szCs w:val="24"/>
        </w:rPr>
        <w:t>2131-2143.</w:t>
      </w:r>
      <w:r w:rsidR="00ED07CC">
        <w:rPr>
          <w:rFonts w:cs="Times New Roman"/>
          <w:szCs w:val="24"/>
        </w:rPr>
        <w:t xml:space="preserve"> doi: </w:t>
      </w:r>
      <w:r w:rsidR="00ED07CC">
        <w:rPr>
          <w:rStyle w:val="bibliographic-informationvalue"/>
        </w:rPr>
        <w:t>10.1007/s10592-010-0099-3</w:t>
      </w:r>
    </w:p>
    <w:p w14:paraId="0ED29DB3" w14:textId="0F5ACABF" w:rsidR="00A21B89" w:rsidRDefault="00A21B89" w:rsidP="00376FAD">
      <w:pPr>
        <w:spacing w:after="0"/>
        <w:ind w:left="284" w:hanging="284"/>
        <w:rPr>
          <w:rFonts w:cs="Times New Roman"/>
          <w:szCs w:val="24"/>
        </w:rPr>
      </w:pPr>
      <w:r w:rsidRPr="00A21B89">
        <w:rPr>
          <w:rFonts w:cs="Times New Roman"/>
          <w:szCs w:val="24"/>
        </w:rPr>
        <w:t>Bauduin, S., McIntire, E., St-</w:t>
      </w:r>
      <w:r>
        <w:rPr>
          <w:rFonts w:cs="Times New Roman"/>
          <w:szCs w:val="24"/>
        </w:rPr>
        <w:t>Laurent, M.H. and Cumming, S.G.</w:t>
      </w:r>
      <w:r w:rsidRPr="00A21B89">
        <w:rPr>
          <w:rFonts w:cs="Times New Roman"/>
          <w:szCs w:val="24"/>
        </w:rPr>
        <w:t xml:space="preserve"> </w:t>
      </w:r>
      <w:r>
        <w:rPr>
          <w:rFonts w:cs="Times New Roman"/>
          <w:szCs w:val="24"/>
        </w:rPr>
        <w:t>(</w:t>
      </w:r>
      <w:r w:rsidRPr="00A21B89">
        <w:rPr>
          <w:rFonts w:cs="Times New Roman"/>
          <w:szCs w:val="24"/>
        </w:rPr>
        <w:t>2018</w:t>
      </w:r>
      <w:r>
        <w:rPr>
          <w:rFonts w:cs="Times New Roman"/>
          <w:szCs w:val="24"/>
        </w:rPr>
        <w:t>)</w:t>
      </w:r>
      <w:r w:rsidRPr="00A21B89">
        <w:rPr>
          <w:rFonts w:cs="Times New Roman"/>
          <w:szCs w:val="24"/>
        </w:rPr>
        <w:t xml:space="preserve">. Compensatory conservation measures for an endangered caribou population </w:t>
      </w:r>
      <w:r>
        <w:rPr>
          <w:rFonts w:cs="Times New Roman"/>
          <w:szCs w:val="24"/>
        </w:rPr>
        <w:t>under climate change. Sci. Rep. 8</w:t>
      </w:r>
      <w:r w:rsidRPr="00A21B89">
        <w:rPr>
          <w:rFonts w:cs="Times New Roman"/>
          <w:szCs w:val="24"/>
        </w:rPr>
        <w:t>, p.16438.</w:t>
      </w:r>
      <w:r>
        <w:rPr>
          <w:rFonts w:cs="Times New Roman"/>
          <w:szCs w:val="24"/>
        </w:rPr>
        <w:t xml:space="preserve"> doi: </w:t>
      </w:r>
      <w:r w:rsidRPr="00A21B89">
        <w:rPr>
          <w:rFonts w:cs="Times New Roman"/>
          <w:szCs w:val="24"/>
        </w:rPr>
        <w:t>10.1038/s41598-018-34822-9</w:t>
      </w:r>
    </w:p>
    <w:p w14:paraId="43194CDC" w14:textId="5ECD8E22" w:rsidR="00376FAD" w:rsidRPr="00015F67" w:rsidRDefault="006E5817" w:rsidP="00376FAD">
      <w:pPr>
        <w:spacing w:after="0"/>
        <w:ind w:left="284" w:hanging="284"/>
        <w:rPr>
          <w:rFonts w:cs="Times New Roman"/>
          <w:szCs w:val="24"/>
        </w:rPr>
      </w:pPr>
      <w:r w:rsidRPr="006A2B09">
        <w:rPr>
          <w:rFonts w:cs="Times New Roman"/>
          <w:szCs w:val="24"/>
        </w:rPr>
        <w:t>BCME/BCMFLNRO. 2017. Draft boreal caribou recovery implementation plan. B.C. Ministry of Environment and B.C. Ministry of Forests, Lands, and Natural Resource Operations. Accessed online 17 July 2018 at https://engage.gov.bc.ca/app/uploads/sites/121/2017/03/Draft-Boreal-Caribou-Recovery-Implementation-Plan-2017-2.pdf</w:t>
      </w:r>
    </w:p>
    <w:p w14:paraId="2A4514FA" w14:textId="67F90F63" w:rsidR="00F6683E" w:rsidRDefault="00F6683E" w:rsidP="00376FAD">
      <w:pPr>
        <w:spacing w:after="0"/>
        <w:ind w:left="284" w:hanging="284"/>
        <w:rPr>
          <w:rFonts w:cs="Times New Roman"/>
          <w:szCs w:val="24"/>
        </w:rPr>
      </w:pPr>
      <w:r w:rsidRPr="00F6683E">
        <w:rPr>
          <w:rFonts w:cs="Times New Roman"/>
          <w:szCs w:val="24"/>
        </w:rPr>
        <w:t>Bentham</w:t>
      </w:r>
      <w:r>
        <w:rPr>
          <w:rFonts w:cs="Times New Roman"/>
          <w:szCs w:val="24"/>
        </w:rPr>
        <w:t xml:space="preserve">, P. and </w:t>
      </w:r>
      <w:r w:rsidRPr="00F6683E">
        <w:rPr>
          <w:rFonts w:cs="Times New Roman"/>
          <w:szCs w:val="24"/>
        </w:rPr>
        <w:t>Coupal</w:t>
      </w:r>
      <w:r>
        <w:rPr>
          <w:rFonts w:cs="Times New Roman"/>
          <w:szCs w:val="24"/>
        </w:rPr>
        <w:t>, B</w:t>
      </w:r>
      <w:r w:rsidRPr="00F6683E">
        <w:rPr>
          <w:rFonts w:cs="Times New Roman"/>
          <w:szCs w:val="24"/>
        </w:rPr>
        <w:t xml:space="preserve">. </w:t>
      </w:r>
      <w:r>
        <w:rPr>
          <w:rFonts w:cs="Times New Roman"/>
          <w:szCs w:val="24"/>
        </w:rPr>
        <w:t>(</w:t>
      </w:r>
      <w:r w:rsidRPr="00F6683E">
        <w:rPr>
          <w:rFonts w:cs="Times New Roman"/>
          <w:szCs w:val="24"/>
        </w:rPr>
        <w:t>2015</w:t>
      </w:r>
      <w:r>
        <w:rPr>
          <w:rFonts w:cs="Times New Roman"/>
          <w:szCs w:val="24"/>
        </w:rPr>
        <w:t>)</w:t>
      </w:r>
      <w:r w:rsidRPr="00F6683E">
        <w:rPr>
          <w:rFonts w:cs="Times New Roman"/>
          <w:szCs w:val="24"/>
        </w:rPr>
        <w:t>. Habitat restoration as a key conservation lever for woodland caribou: A review of restoration programs and key learnin</w:t>
      </w:r>
      <w:r>
        <w:rPr>
          <w:rFonts w:cs="Times New Roman"/>
          <w:szCs w:val="24"/>
        </w:rPr>
        <w:t>gs from Alberta. Rangifer 35,</w:t>
      </w:r>
      <w:r w:rsidRPr="00F6683E">
        <w:rPr>
          <w:rFonts w:cs="Times New Roman"/>
          <w:szCs w:val="24"/>
        </w:rPr>
        <w:t xml:space="preserve"> 123-148.</w:t>
      </w:r>
      <w:r>
        <w:rPr>
          <w:rFonts w:cs="Times New Roman"/>
          <w:szCs w:val="24"/>
        </w:rPr>
        <w:t xml:space="preserve"> doi: </w:t>
      </w:r>
      <w:r w:rsidRPr="00F6683E">
        <w:rPr>
          <w:rFonts w:cs="Times New Roman"/>
          <w:szCs w:val="24"/>
        </w:rPr>
        <w:t>10.7557/2.35.2.3646</w:t>
      </w:r>
    </w:p>
    <w:p w14:paraId="3CA66B10" w14:textId="4CD1DE2C" w:rsidR="00376FAD" w:rsidRPr="00015F67" w:rsidRDefault="00376FAD" w:rsidP="00376FAD">
      <w:pPr>
        <w:spacing w:after="0"/>
        <w:ind w:left="284" w:hanging="284"/>
        <w:rPr>
          <w:rFonts w:cs="Times New Roman"/>
          <w:szCs w:val="24"/>
        </w:rPr>
      </w:pPr>
      <w:r w:rsidRPr="00015F67">
        <w:rPr>
          <w:rFonts w:cs="Times New Roman"/>
          <w:szCs w:val="24"/>
        </w:rPr>
        <w:t>Bergerud, A.T. (1996). Evolving perspectives on caribou population dynamics, have we got it right yet? Rangifer (Special Issue) 9, 95-116. doi:10.7557/2.16.4.1225</w:t>
      </w:r>
    </w:p>
    <w:p w14:paraId="5766282B" w14:textId="77777777" w:rsidR="00376FAD" w:rsidRPr="00015F67" w:rsidRDefault="00376FAD" w:rsidP="00376FAD">
      <w:pPr>
        <w:spacing w:after="0"/>
        <w:ind w:left="284" w:hanging="284"/>
        <w:rPr>
          <w:rFonts w:cs="Times New Roman"/>
          <w:szCs w:val="24"/>
        </w:rPr>
      </w:pPr>
      <w:r w:rsidRPr="0000307B">
        <w:rPr>
          <w:rFonts w:cs="Times New Roman"/>
          <w:szCs w:val="24"/>
          <w:lang w:val="en-CA"/>
          <w:rPrChange w:id="130" w:author="fstewart" w:date="2019-02-08T14:04:00Z">
            <w:rPr>
              <w:rFonts w:cs="Times New Roman"/>
              <w:szCs w:val="24"/>
              <w:lang w:val="fr-CA"/>
            </w:rPr>
          </w:rPrChange>
        </w:rPr>
        <w:t xml:space="preserve">Bichet, O., Dupuch, A., Hébert, C., Le Borgne, H., and Fortin, D. (2016). </w:t>
      </w:r>
      <w:r w:rsidRPr="00015F67">
        <w:rPr>
          <w:rFonts w:cs="Times New Roman"/>
          <w:szCs w:val="24"/>
        </w:rPr>
        <w:t>Maintaining animal assemblages through single-species management: the case of threatened caribou in boreal forest. Ecol. Appl. 26, 612-623. doi: 10.1890/15-0525</w:t>
      </w:r>
    </w:p>
    <w:p w14:paraId="051FCDEB" w14:textId="77777777" w:rsidR="00376FAD" w:rsidRPr="00015F67" w:rsidRDefault="00376FAD" w:rsidP="00376FAD">
      <w:pPr>
        <w:spacing w:after="0"/>
        <w:ind w:left="284" w:hanging="284"/>
        <w:rPr>
          <w:rFonts w:cs="Times New Roman"/>
          <w:szCs w:val="24"/>
        </w:rPr>
      </w:pPr>
      <w:r w:rsidRPr="00015F67">
        <w:rPr>
          <w:rFonts w:cs="Times New Roman"/>
          <w:szCs w:val="24"/>
        </w:rPr>
        <w:t>Brandt, J.P., Flannigan, M.D., Maynard, D.G., Thompson, I.D., and Volney, W.J.A. (2013). An introduction to Canada’s boreal zone: ecosystem processes, health, sustainability, and environmental issues. Env. Rev. 21, 207–226. doi:10.1139/er-2013-0040</w:t>
      </w:r>
    </w:p>
    <w:p w14:paraId="2A2B21EB" w14:textId="0779F9D4" w:rsidR="002D770F" w:rsidRDefault="002D770F" w:rsidP="002D770F">
      <w:pPr>
        <w:spacing w:after="0"/>
        <w:ind w:left="284" w:hanging="284"/>
        <w:rPr>
          <w:rFonts w:cs="Times New Roman"/>
          <w:szCs w:val="24"/>
        </w:rPr>
      </w:pPr>
      <w:r>
        <w:rPr>
          <w:sz w:val="23"/>
          <w:szCs w:val="23"/>
        </w:rPr>
        <w:t>B.C. Ministry of Forests, Lands and Natural Resource Operations (BCMFLNRO). 2014. Management Plan for the Grey Wolf (</w:t>
      </w:r>
      <w:r>
        <w:rPr>
          <w:i/>
          <w:iCs/>
          <w:sz w:val="23"/>
          <w:szCs w:val="23"/>
        </w:rPr>
        <w:t>Canis lupus</w:t>
      </w:r>
      <w:r>
        <w:rPr>
          <w:sz w:val="23"/>
          <w:szCs w:val="23"/>
        </w:rPr>
        <w:t>) in British Columbia. B.C. Ministry of Forests, Lands and Natural Resource Operations, Victoria, BC. 48 pp.</w:t>
      </w:r>
    </w:p>
    <w:p w14:paraId="23C31E16" w14:textId="7E58A7D2" w:rsidR="00DD238B" w:rsidRDefault="00376FAD" w:rsidP="00DD238B">
      <w:pPr>
        <w:spacing w:after="0"/>
        <w:ind w:left="284" w:hanging="284"/>
        <w:rPr>
          <w:rFonts w:cs="Times New Roman"/>
          <w:szCs w:val="24"/>
        </w:rPr>
      </w:pPr>
      <w:r w:rsidRPr="00015F67">
        <w:rPr>
          <w:rFonts w:cs="Times New Roman"/>
          <w:szCs w:val="24"/>
        </w:rPr>
        <w:t xml:space="preserve">Brown, G.S., Landriault, L., Sleep, D.J.H., and Mallory, F.F. (2007). Comment arising from a paper by Wittmer </w:t>
      </w:r>
      <w:r w:rsidRPr="00015F67">
        <w:rPr>
          <w:rFonts w:cs="Times New Roman"/>
          <w:i/>
          <w:szCs w:val="24"/>
        </w:rPr>
        <w:t>et al</w:t>
      </w:r>
      <w:r w:rsidRPr="00015F67">
        <w:rPr>
          <w:rFonts w:cs="Times New Roman"/>
          <w:szCs w:val="24"/>
        </w:rPr>
        <w:t>.: hypothesis testing for top-down and bottom-up effects in woodland caribou population dynamics. Oecologia 154, 485-492. doi: 10.1007/s00442-007-0855-3</w:t>
      </w:r>
    </w:p>
    <w:p w14:paraId="40D75B97" w14:textId="7B748FB8" w:rsidR="001B3258" w:rsidRDefault="001B3258" w:rsidP="00DD238B">
      <w:pPr>
        <w:spacing w:after="0"/>
        <w:ind w:left="284" w:hanging="284"/>
        <w:rPr>
          <w:color w:val="222222"/>
          <w:lang w:val="en-CA"/>
        </w:rPr>
      </w:pPr>
      <w:r w:rsidRPr="001B3258">
        <w:rPr>
          <w:color w:val="222222"/>
        </w:rPr>
        <w:t>Burgar, J.M., Stewart, F.E., Volpe, J.P.</w:t>
      </w:r>
      <w:r>
        <w:rPr>
          <w:color w:val="222222"/>
        </w:rPr>
        <w:t>, Fisher, J.T. and Burton, A.C.</w:t>
      </w:r>
      <w:r w:rsidRPr="001B3258">
        <w:rPr>
          <w:color w:val="222222"/>
        </w:rPr>
        <w:t xml:space="preserve"> </w:t>
      </w:r>
      <w:r>
        <w:rPr>
          <w:color w:val="222222"/>
        </w:rPr>
        <w:t>(</w:t>
      </w:r>
      <w:r w:rsidRPr="001B3258">
        <w:rPr>
          <w:color w:val="222222"/>
        </w:rPr>
        <w:t>2018</w:t>
      </w:r>
      <w:r>
        <w:rPr>
          <w:color w:val="222222"/>
        </w:rPr>
        <w:t>)</w:t>
      </w:r>
      <w:r w:rsidRPr="001B3258">
        <w:rPr>
          <w:color w:val="222222"/>
        </w:rPr>
        <w:t xml:space="preserve">. Estimating density for species conservation: Comparing camera trap spatial count models to genetic spatial </w:t>
      </w:r>
      <w:r>
        <w:rPr>
          <w:color w:val="222222"/>
        </w:rPr>
        <w:t xml:space="preserve">capture-recapture models. Glob. Ecol. </w:t>
      </w:r>
      <w:r w:rsidRPr="00AC43D2">
        <w:rPr>
          <w:color w:val="222222"/>
          <w:lang w:val="en-CA"/>
        </w:rPr>
        <w:t>&amp; Cons. 15, p.e00411. doi: 10.1016/j.gecco.2018.e00411</w:t>
      </w:r>
    </w:p>
    <w:p w14:paraId="41BA7543" w14:textId="0CBAE009" w:rsidR="00030D4E" w:rsidRPr="00AC43D2" w:rsidRDefault="00030D4E" w:rsidP="00DD238B">
      <w:pPr>
        <w:spacing w:after="0"/>
        <w:ind w:left="284" w:hanging="284"/>
        <w:rPr>
          <w:color w:val="222222"/>
          <w:lang w:val="en-CA"/>
        </w:rPr>
      </w:pPr>
      <w:r>
        <w:rPr>
          <w:color w:val="222222"/>
          <w:lang w:val="en-CA"/>
        </w:rPr>
        <w:t>Burton, A.C., Neilson, R., Moreira, D., Ladle, A., Steenweg, R., Fisher, J.T., Bayne, E., and Boutin, S. (2015). Wildlife camera trapping: a review and recommendations for linking survey to ecological processes. J. Appl. Ecol. 53(3):675-685.</w:t>
      </w:r>
    </w:p>
    <w:p w14:paraId="09DAB9DE" w14:textId="596EF591" w:rsidR="00DD238B" w:rsidRDefault="00DD238B" w:rsidP="00DD238B">
      <w:pPr>
        <w:spacing w:after="0"/>
        <w:ind w:left="284" w:hanging="284"/>
        <w:rPr>
          <w:color w:val="222222"/>
        </w:rPr>
      </w:pPr>
      <w:r>
        <w:rPr>
          <w:color w:val="222222"/>
        </w:rPr>
        <w:lastRenderedPageBreak/>
        <w:t xml:space="preserve">Ceballos, G., Ehrlich, P.R., Barnosky, A.D., García, A., Pringle, R.M. and Palmer, T.M., 2015. Accelerated modern human–induced species losses: Entering the sixth mass extinction. </w:t>
      </w:r>
      <w:r>
        <w:rPr>
          <w:i/>
          <w:iCs/>
          <w:color w:val="222222"/>
        </w:rPr>
        <w:t>Science advances</w:t>
      </w:r>
      <w:r>
        <w:rPr>
          <w:color w:val="222222"/>
        </w:rPr>
        <w:t xml:space="preserve">, </w:t>
      </w:r>
      <w:r>
        <w:rPr>
          <w:i/>
          <w:iCs/>
          <w:color w:val="222222"/>
        </w:rPr>
        <w:t>1</w:t>
      </w:r>
      <w:r>
        <w:rPr>
          <w:color w:val="222222"/>
        </w:rPr>
        <w:t>(5), p.e1400253.</w:t>
      </w:r>
    </w:p>
    <w:p w14:paraId="10CF9EA9" w14:textId="3FAACF6A" w:rsidR="009D38ED" w:rsidRDefault="009D38ED" w:rsidP="00DD238B">
      <w:pPr>
        <w:spacing w:after="0"/>
        <w:ind w:left="284" w:hanging="284"/>
        <w:rPr>
          <w:rFonts w:cs="Times New Roman"/>
          <w:szCs w:val="24"/>
        </w:rPr>
      </w:pPr>
      <w:r>
        <w:rPr>
          <w:rFonts w:cs="Times New Roman"/>
          <w:szCs w:val="24"/>
        </w:rPr>
        <w:t xml:space="preserve">Cichowski, D., Culling, D., and McNay, S. 2012. Performance measures for resource review areas for Woodland Caribou in British Columbia. Report to British Columbia Ministry of Forests, Lands and Natural Resource Operations. Accessed 26 January 2019 at: </w:t>
      </w:r>
      <w:r w:rsidRPr="009D38ED">
        <w:rPr>
          <w:rFonts w:cs="Times New Roman"/>
          <w:szCs w:val="24"/>
        </w:rPr>
        <w:t>http://www.env.gov.bc.ca/wld/speciesconservation/bc/documents/RRA%20Performance%20Measures%20-%20March%2031,%202012.pdf</w:t>
      </w:r>
    </w:p>
    <w:p w14:paraId="0D9F169E" w14:textId="292BA160" w:rsidR="00376FAD" w:rsidRPr="00015F67" w:rsidRDefault="00376FAD" w:rsidP="00376FAD">
      <w:pPr>
        <w:spacing w:after="0"/>
        <w:ind w:left="284" w:hanging="284"/>
        <w:rPr>
          <w:rFonts w:cs="Times New Roman"/>
          <w:szCs w:val="24"/>
        </w:rPr>
      </w:pPr>
      <w:r w:rsidRPr="00015F67">
        <w:rPr>
          <w:rFonts w:cs="Times New Roman"/>
          <w:szCs w:val="24"/>
        </w:rPr>
        <w:t>Compton, B.B., P. Zager, and Servheen, G. (1995). Survival and mortality of translocated woodland caribou. Wildlife Soc. Bull. 23, 490-496</w:t>
      </w:r>
    </w:p>
    <w:p w14:paraId="2B335DE7" w14:textId="77777777" w:rsidR="00376FAD" w:rsidRPr="00015F67" w:rsidRDefault="00376FAD" w:rsidP="00376FAD">
      <w:pPr>
        <w:spacing w:after="0"/>
        <w:ind w:left="284" w:hanging="284"/>
        <w:rPr>
          <w:rFonts w:cs="Times New Roman"/>
          <w:szCs w:val="24"/>
        </w:rPr>
      </w:pPr>
      <w:r w:rsidRPr="00015F67">
        <w:rPr>
          <w:rFonts w:cs="Times New Roman"/>
          <w:szCs w:val="24"/>
        </w:rPr>
        <w:t>Courtois, R., J.-P. Oulett, C. Dessault, and Gringras, A. (2004). Forest management guidelines for Caribou management in Quebec. For. Chron. 80, 598-607. doi: 10.5558/tfc80598-5.</w:t>
      </w:r>
    </w:p>
    <w:p w14:paraId="76F6D1CB" w14:textId="4418A710" w:rsidR="00B56A93" w:rsidRDefault="00B56A93" w:rsidP="00376FAD">
      <w:pPr>
        <w:spacing w:after="0"/>
        <w:ind w:left="284" w:hanging="284"/>
        <w:rPr>
          <w:rFonts w:cs="Times New Roman"/>
          <w:szCs w:val="24"/>
        </w:rPr>
      </w:pPr>
      <w:r w:rsidRPr="005E0599">
        <w:rPr>
          <w:rFonts w:cs="Times New Roman"/>
          <w:szCs w:val="24"/>
        </w:rPr>
        <w:t>Culling, D.E., and Cichowski</w:t>
      </w:r>
      <w:r>
        <w:rPr>
          <w:rFonts w:cs="Times New Roman"/>
          <w:szCs w:val="24"/>
        </w:rPr>
        <w:t>,</w:t>
      </w:r>
      <w:r w:rsidRPr="005E0599">
        <w:rPr>
          <w:rFonts w:cs="Times New Roman"/>
          <w:szCs w:val="24"/>
        </w:rPr>
        <w:t xml:space="preserve"> </w:t>
      </w:r>
      <w:r>
        <w:rPr>
          <w:rFonts w:cs="Times New Roman"/>
          <w:szCs w:val="24"/>
        </w:rPr>
        <w:t>D.B</w:t>
      </w:r>
      <w:r w:rsidRPr="005E0599">
        <w:rPr>
          <w:rFonts w:cs="Times New Roman"/>
          <w:szCs w:val="24"/>
        </w:rPr>
        <w:t xml:space="preserve">. </w:t>
      </w:r>
      <w:r>
        <w:rPr>
          <w:rFonts w:cs="Times New Roman"/>
          <w:szCs w:val="24"/>
        </w:rPr>
        <w:t>(</w:t>
      </w:r>
      <w:r w:rsidRPr="005E0599">
        <w:rPr>
          <w:rFonts w:cs="Times New Roman"/>
          <w:szCs w:val="24"/>
        </w:rPr>
        <w:t>2017</w:t>
      </w:r>
      <w:r>
        <w:rPr>
          <w:rFonts w:cs="Times New Roman"/>
          <w:szCs w:val="24"/>
        </w:rPr>
        <w:t>)</w:t>
      </w:r>
      <w:r w:rsidRPr="005E0599">
        <w:rPr>
          <w:rFonts w:cs="Times New Roman"/>
          <w:szCs w:val="24"/>
        </w:rPr>
        <w:t>. Boreal Caribou (</w:t>
      </w:r>
      <w:r w:rsidRPr="005E0599">
        <w:rPr>
          <w:rFonts w:cs="Times New Roman"/>
          <w:i/>
          <w:szCs w:val="24"/>
        </w:rPr>
        <w:t>Rangifer tarandus</w:t>
      </w:r>
      <w:r w:rsidRPr="005E0599">
        <w:rPr>
          <w:rFonts w:cs="Times New Roman"/>
          <w:szCs w:val="24"/>
        </w:rPr>
        <w:t>) in British Columbia: 2017 Science Review.</w:t>
      </w:r>
      <w:r>
        <w:rPr>
          <w:rFonts w:cs="Times New Roman"/>
          <w:szCs w:val="24"/>
        </w:rPr>
        <w:t xml:space="preserve"> (141 pp</w:t>
      </w:r>
      <w:r w:rsidRPr="005E0599">
        <w:rPr>
          <w:rFonts w:cs="Times New Roman"/>
          <w:szCs w:val="24"/>
        </w:rPr>
        <w:t>.</w:t>
      </w:r>
      <w:r>
        <w:rPr>
          <w:rFonts w:cs="Times New Roman"/>
          <w:szCs w:val="24"/>
        </w:rPr>
        <w:t>)</w:t>
      </w:r>
      <w:r w:rsidRPr="005E0599">
        <w:rPr>
          <w:rFonts w:cs="Times New Roman"/>
          <w:szCs w:val="24"/>
        </w:rPr>
        <w:t xml:space="preserve"> </w:t>
      </w:r>
      <w:r w:rsidRPr="003753FC">
        <w:rPr>
          <w:rFonts w:cs="Times New Roman"/>
          <w:szCs w:val="24"/>
        </w:rPr>
        <w:t xml:space="preserve">Accessed </w:t>
      </w:r>
      <w:r>
        <w:rPr>
          <w:rFonts w:cs="Times New Roman"/>
          <w:szCs w:val="24"/>
        </w:rPr>
        <w:t xml:space="preserve">online August 10, 2018 at: </w:t>
      </w:r>
      <w:r w:rsidRPr="003753FC">
        <w:rPr>
          <w:rFonts w:cs="Times New Roman"/>
          <w:szCs w:val="24"/>
        </w:rPr>
        <w:t>http://www.bcogris.ca/sites/default/files/bcip-2016-21-science-review-2017-final.pdf</w:t>
      </w:r>
    </w:p>
    <w:p w14:paraId="6CA62ABA" w14:textId="565ADDAB" w:rsidR="00376FAD" w:rsidRPr="00015F67" w:rsidRDefault="00376FAD" w:rsidP="00376FAD">
      <w:pPr>
        <w:spacing w:after="0"/>
        <w:ind w:left="284" w:hanging="284"/>
        <w:rPr>
          <w:rFonts w:cs="Times New Roman"/>
          <w:szCs w:val="24"/>
        </w:rPr>
      </w:pPr>
      <w:r w:rsidRPr="00015F67">
        <w:rPr>
          <w:rFonts w:cs="Times New Roman"/>
          <w:szCs w:val="24"/>
        </w:rPr>
        <w:t>Dale, B.W., L.G. Adams, and Bowyer, R.T. (1994). Functional response of wolves preying on barren-ground caribou in a multiple-prey ecosystem. J. Anim. Ecol. 63, 644-652. 10.2307/5230</w:t>
      </w:r>
    </w:p>
    <w:p w14:paraId="4504A73D" w14:textId="5902EFFC" w:rsidR="00371CD6" w:rsidRDefault="00DC1FFC" w:rsidP="00376FAD">
      <w:pPr>
        <w:spacing w:after="0"/>
        <w:ind w:left="284" w:hanging="284"/>
        <w:rPr>
          <w:rFonts w:cs="Times New Roman"/>
          <w:szCs w:val="24"/>
        </w:rPr>
      </w:pPr>
      <w:r w:rsidRPr="00DC1FFC">
        <w:rPr>
          <w:rFonts w:cs="Times New Roman"/>
          <w:szCs w:val="24"/>
        </w:rPr>
        <w:t>Darlington</w:t>
      </w:r>
      <w:r>
        <w:rPr>
          <w:rFonts w:cs="Times New Roman"/>
          <w:szCs w:val="24"/>
        </w:rPr>
        <w:t>, S</w:t>
      </w:r>
      <w:r w:rsidRPr="00DC1FFC">
        <w:rPr>
          <w:rFonts w:cs="Times New Roman"/>
          <w:szCs w:val="24"/>
        </w:rPr>
        <w:t>. 2018. Cumulative effects of human landscape change, predators, and natural habitat drive distributions of an invasive ungulate. MSc Thesis. University of Victoria.</w:t>
      </w:r>
      <w:r>
        <w:rPr>
          <w:rFonts w:cs="Times New Roman"/>
          <w:szCs w:val="24"/>
        </w:rPr>
        <w:t xml:space="preserve"> Accessed online January 24, 2019 at: </w:t>
      </w:r>
      <w:r w:rsidR="00371CD6" w:rsidRPr="00371CD6">
        <w:rPr>
          <w:rFonts w:cs="Times New Roman"/>
          <w:szCs w:val="24"/>
        </w:rPr>
        <w:t>http://dspace.library.uvic.ca/bitstream/handle/1828/10397/Darlington_Siobhan_MSC_2018.pdf</w:t>
      </w:r>
    </w:p>
    <w:p w14:paraId="6257B645" w14:textId="234DC2FA" w:rsidR="003E1063" w:rsidRDefault="003E1063" w:rsidP="00376FAD">
      <w:pPr>
        <w:spacing w:after="0"/>
        <w:ind w:left="284" w:hanging="284"/>
        <w:rPr>
          <w:rFonts w:cs="Times New Roman"/>
          <w:szCs w:val="24"/>
        </w:rPr>
      </w:pPr>
      <w:r w:rsidRPr="005E0599">
        <w:rPr>
          <w:rFonts w:cs="Times New Roman"/>
          <w:szCs w:val="24"/>
        </w:rPr>
        <w:t xml:space="preserve">David Suzuki Foundation. 2013. Cultural and Ecological Value of Boreal Woodland Caribou Habitat.p. </w:t>
      </w:r>
      <w:r w:rsidRPr="003753FC">
        <w:rPr>
          <w:rFonts w:cs="Times New Roman"/>
          <w:szCs w:val="24"/>
        </w:rPr>
        <w:t>Accessed o</w:t>
      </w:r>
      <w:r>
        <w:rPr>
          <w:rFonts w:cs="Times New Roman"/>
          <w:szCs w:val="24"/>
        </w:rPr>
        <w:t xml:space="preserve">nline August 10, 2018 at: </w:t>
      </w:r>
      <w:r w:rsidRPr="003753FC">
        <w:rPr>
          <w:rFonts w:cs="Times New Roman"/>
          <w:szCs w:val="24"/>
        </w:rPr>
        <w:t>https://www.afn.ca/uploads/files/report-caribou.pdf</w:t>
      </w:r>
    </w:p>
    <w:p w14:paraId="3DC20A2C" w14:textId="1A058F50" w:rsidR="00376FAD" w:rsidRPr="00015F67" w:rsidRDefault="00376FAD" w:rsidP="00376FAD">
      <w:pPr>
        <w:spacing w:after="0"/>
        <w:ind w:left="284" w:hanging="284"/>
        <w:rPr>
          <w:rFonts w:cs="Times New Roman"/>
          <w:szCs w:val="24"/>
        </w:rPr>
      </w:pPr>
      <w:r w:rsidRPr="00015F67">
        <w:rPr>
          <w:rFonts w:cs="Times New Roman"/>
          <w:szCs w:val="24"/>
        </w:rPr>
        <w:t>Dawe, K.L., E.M. Bayne, and Boutin, S. (2014). Influence of climate and human land use on the distribution of white-tailed deer (</w:t>
      </w:r>
      <w:r w:rsidRPr="00015F67">
        <w:rPr>
          <w:rFonts w:cs="Times New Roman"/>
          <w:i/>
          <w:szCs w:val="24"/>
        </w:rPr>
        <w:t>Odocoileus virginianus</w:t>
      </w:r>
      <w:r w:rsidRPr="00015F67">
        <w:rPr>
          <w:rFonts w:cs="Times New Roman"/>
          <w:szCs w:val="24"/>
        </w:rPr>
        <w:t>) in the western boreal forest. Can. J. Zool. 92, 353-363. doi: 10.1139/cjz-2013-0262</w:t>
      </w:r>
    </w:p>
    <w:p w14:paraId="580D0357" w14:textId="77777777" w:rsidR="00376FAD" w:rsidRPr="00015F67" w:rsidRDefault="00376FAD" w:rsidP="00376FAD">
      <w:pPr>
        <w:spacing w:after="0"/>
        <w:ind w:left="284" w:hanging="284"/>
        <w:rPr>
          <w:rFonts w:cs="Times New Roman"/>
          <w:szCs w:val="24"/>
        </w:rPr>
      </w:pPr>
      <w:r w:rsidRPr="00015F67">
        <w:rPr>
          <w:rFonts w:cs="Times New Roman"/>
          <w:szCs w:val="24"/>
        </w:rPr>
        <w:t>Dawe, K.L., and Boutin, S. (2016). Climate change is the primary driver of white-tailed deer (</w:t>
      </w:r>
      <w:r w:rsidRPr="00015F67">
        <w:rPr>
          <w:rFonts w:cs="Times New Roman"/>
          <w:i/>
          <w:szCs w:val="24"/>
        </w:rPr>
        <w:t>Odocoileus virginianus</w:t>
      </w:r>
      <w:r w:rsidRPr="00015F67">
        <w:rPr>
          <w:rFonts w:cs="Times New Roman"/>
          <w:szCs w:val="24"/>
        </w:rPr>
        <w:t>) range expansion at the northern extent of its range; land use is secondary. Ecol. &amp; Evol. 6, 6435-6451. doi: 10.1002/ece3.2316</w:t>
      </w:r>
    </w:p>
    <w:p w14:paraId="0645F3C8" w14:textId="77777777" w:rsidR="00376FAD" w:rsidRPr="00015F67" w:rsidRDefault="00376FAD" w:rsidP="00376FAD">
      <w:pPr>
        <w:spacing w:after="0"/>
        <w:ind w:left="284" w:hanging="284"/>
        <w:rPr>
          <w:rFonts w:cs="Times New Roman"/>
          <w:szCs w:val="24"/>
        </w:rPr>
      </w:pPr>
      <w:r w:rsidRPr="00015F67">
        <w:rPr>
          <w:rFonts w:cs="Times New Roman"/>
          <w:szCs w:val="24"/>
        </w:rPr>
        <w:t>DeLong, C., Banner, A., MacKenzie, W.H., Rogers, B.J., and Kaytor, B. (2011). A field guide to ecosystem identification for the Boreal White and Black Spruce Zone of British Columbia; Land Management Handbook No. 65. Victoria, BC: BC Ministry of Forests and Range, Research Branch.</w:t>
      </w:r>
    </w:p>
    <w:p w14:paraId="44A5E499" w14:textId="77777777" w:rsidR="00376FAD" w:rsidRPr="00015F67" w:rsidRDefault="00376FAD" w:rsidP="00376FAD">
      <w:pPr>
        <w:spacing w:after="0"/>
        <w:ind w:left="284" w:hanging="284"/>
        <w:rPr>
          <w:rFonts w:cs="Times New Roman"/>
          <w:szCs w:val="24"/>
        </w:rPr>
      </w:pPr>
      <w:r w:rsidRPr="00015F67">
        <w:rPr>
          <w:rFonts w:cs="Times New Roman"/>
          <w:szCs w:val="24"/>
        </w:rPr>
        <w:t>Dickie, M., R. Serrouya, R.S. McNay, and Boutin, S. (2017). Faster and farther: wolf movement on linear features and implication for hunting behaviour. J. Appl. Ecol. 54, 253-263. doi: 10.1111/1365-2664.12732</w:t>
      </w:r>
    </w:p>
    <w:p w14:paraId="5DA8A671" w14:textId="610FA651" w:rsidR="00A740CE" w:rsidRDefault="00C763B4" w:rsidP="00376FAD">
      <w:pPr>
        <w:spacing w:after="0"/>
        <w:ind w:left="284" w:hanging="284"/>
        <w:rPr>
          <w:rFonts w:cs="Times New Roman"/>
          <w:szCs w:val="24"/>
        </w:rPr>
      </w:pPr>
      <w:r>
        <w:rPr>
          <w:rFonts w:cs="Times New Roman"/>
          <w:szCs w:val="24"/>
        </w:rPr>
        <w:t>Droghini, A. and Boutin, S.</w:t>
      </w:r>
      <w:r w:rsidRPr="00C763B4">
        <w:rPr>
          <w:rFonts w:cs="Times New Roman"/>
          <w:szCs w:val="24"/>
        </w:rPr>
        <w:t xml:space="preserve"> </w:t>
      </w:r>
      <w:r>
        <w:rPr>
          <w:rFonts w:cs="Times New Roman"/>
          <w:szCs w:val="24"/>
        </w:rPr>
        <w:t>(</w:t>
      </w:r>
      <w:r w:rsidRPr="00C763B4">
        <w:rPr>
          <w:rFonts w:cs="Times New Roman"/>
          <w:szCs w:val="24"/>
        </w:rPr>
        <w:t>2017</w:t>
      </w:r>
      <w:r>
        <w:rPr>
          <w:rFonts w:cs="Times New Roman"/>
          <w:szCs w:val="24"/>
        </w:rPr>
        <w:t>)</w:t>
      </w:r>
      <w:r w:rsidRPr="00C763B4">
        <w:rPr>
          <w:rFonts w:cs="Times New Roman"/>
          <w:szCs w:val="24"/>
        </w:rPr>
        <w:t>. Snow conditions influence grey wolf (</w:t>
      </w:r>
      <w:r w:rsidRPr="00C763B4">
        <w:rPr>
          <w:rFonts w:cs="Times New Roman"/>
          <w:i/>
          <w:szCs w:val="24"/>
        </w:rPr>
        <w:t>Canis lupus</w:t>
      </w:r>
      <w:r w:rsidRPr="00C763B4">
        <w:rPr>
          <w:rFonts w:cs="Times New Roman"/>
          <w:szCs w:val="24"/>
        </w:rPr>
        <w:t>) travel paths: the effect of human-c</w:t>
      </w:r>
      <w:r>
        <w:rPr>
          <w:rFonts w:cs="Times New Roman"/>
          <w:szCs w:val="24"/>
        </w:rPr>
        <w:t xml:space="preserve">reated linear features. Can. J. Zool. 96, </w:t>
      </w:r>
      <w:r w:rsidRPr="00C763B4">
        <w:rPr>
          <w:rFonts w:cs="Times New Roman"/>
          <w:szCs w:val="24"/>
        </w:rPr>
        <w:t>39-47</w:t>
      </w:r>
      <w:r>
        <w:rPr>
          <w:rFonts w:cs="Times New Roman"/>
          <w:szCs w:val="24"/>
        </w:rPr>
        <w:t xml:space="preserve">. doi: </w:t>
      </w:r>
      <w:r w:rsidRPr="00C763B4">
        <w:rPr>
          <w:rFonts w:cs="Times New Roman"/>
          <w:szCs w:val="24"/>
        </w:rPr>
        <w:t>10.1139/cjz-2017-0041</w:t>
      </w:r>
    </w:p>
    <w:p w14:paraId="2B3F8A1D" w14:textId="2B4A54EC" w:rsidR="00376FAD" w:rsidRPr="00015F67" w:rsidRDefault="00376FAD" w:rsidP="00376FAD">
      <w:pPr>
        <w:spacing w:after="0"/>
        <w:ind w:left="284" w:hanging="284"/>
        <w:rPr>
          <w:rFonts w:cs="Times New Roman"/>
          <w:szCs w:val="24"/>
        </w:rPr>
      </w:pPr>
      <w:r w:rsidRPr="00015F67">
        <w:rPr>
          <w:rFonts w:cs="Times New Roman"/>
          <w:szCs w:val="24"/>
        </w:rPr>
        <w:t>Duinker, P.N., Burbridge, E.I., Boardley, S.R., and Greig, L.A. (2013). Scientific dimensions of cumulative effects assessment: toward improvements in guidance for practice. Env. Rev. 21, 40-52. doi: 10.1139/er-2012-0035</w:t>
      </w:r>
    </w:p>
    <w:p w14:paraId="3FA24DC8" w14:textId="1E1D3E1F" w:rsidR="00376FAD" w:rsidRDefault="00376FAD" w:rsidP="00376FAD">
      <w:pPr>
        <w:spacing w:after="0"/>
        <w:ind w:left="284" w:hanging="284"/>
        <w:rPr>
          <w:rFonts w:cs="Times New Roman"/>
          <w:szCs w:val="24"/>
        </w:rPr>
      </w:pPr>
      <w:r w:rsidRPr="00015F67">
        <w:rPr>
          <w:rFonts w:cs="Times New Roman"/>
          <w:szCs w:val="24"/>
        </w:rPr>
        <w:lastRenderedPageBreak/>
        <w:t>Dukes, J.S., Pontius, J., Orwig, D., Garnas, J.R., Rodgers, V.L., Brazee, N., Cooke, B., Theoharides, K.A., Stange, E.E., Harrington, R., Ehrenfeld, J., Gurevitch, J., Lerdau, M., Stinson, K., Wick, R., and Ayres, M. (2009). Responses of insect pests, pathogens, and invasive plant species to climate change in the forests of northeastern North America: What can we predict? Can. J. For. Res. 39, 231-248. doi: 10.1139/X08-171</w:t>
      </w:r>
    </w:p>
    <w:p w14:paraId="62E4DED0" w14:textId="1208BD99" w:rsidR="00A16D48" w:rsidRPr="00A16D48" w:rsidRDefault="00A16D48" w:rsidP="00A16D48">
      <w:pPr>
        <w:spacing w:after="0"/>
        <w:ind w:left="284" w:hanging="284"/>
        <w:rPr>
          <w:rFonts w:cs="Times New Roman"/>
          <w:szCs w:val="24"/>
        </w:rPr>
      </w:pPr>
      <w:r w:rsidRPr="00A16D48">
        <w:rPr>
          <w:rFonts w:cs="Times New Roman"/>
          <w:szCs w:val="24"/>
        </w:rPr>
        <w:t>Dunning, J.B., Da</w:t>
      </w:r>
      <w:r>
        <w:rPr>
          <w:rFonts w:cs="Times New Roman"/>
          <w:szCs w:val="24"/>
        </w:rPr>
        <w:t>nielson, B.J. and Pulliam, H.R.</w:t>
      </w:r>
      <w:r w:rsidRPr="00A16D48">
        <w:rPr>
          <w:rFonts w:cs="Times New Roman"/>
          <w:szCs w:val="24"/>
        </w:rPr>
        <w:t xml:space="preserve"> </w:t>
      </w:r>
      <w:r>
        <w:rPr>
          <w:rFonts w:cs="Times New Roman"/>
          <w:szCs w:val="24"/>
        </w:rPr>
        <w:t>(</w:t>
      </w:r>
      <w:r w:rsidRPr="00A16D48">
        <w:rPr>
          <w:rFonts w:cs="Times New Roman"/>
          <w:szCs w:val="24"/>
        </w:rPr>
        <w:t>1992</w:t>
      </w:r>
      <w:r>
        <w:rPr>
          <w:rFonts w:cs="Times New Roman"/>
          <w:szCs w:val="24"/>
        </w:rPr>
        <w:t>)</w:t>
      </w:r>
      <w:r w:rsidRPr="00A16D48">
        <w:rPr>
          <w:rFonts w:cs="Times New Roman"/>
          <w:szCs w:val="24"/>
        </w:rPr>
        <w:t>. Ecological processes that affect populations i</w:t>
      </w:r>
      <w:r>
        <w:rPr>
          <w:rFonts w:cs="Times New Roman"/>
          <w:szCs w:val="24"/>
        </w:rPr>
        <w:t>n complex landscapes. Oikos,</w:t>
      </w:r>
      <w:r w:rsidRPr="00A16D48">
        <w:rPr>
          <w:rFonts w:cs="Times New Roman"/>
          <w:szCs w:val="24"/>
        </w:rPr>
        <w:t>169-175.</w:t>
      </w:r>
      <w:r>
        <w:rPr>
          <w:rFonts w:cs="Times New Roman"/>
          <w:szCs w:val="24"/>
        </w:rPr>
        <w:t xml:space="preserve"> doi: </w:t>
      </w:r>
      <w:r w:rsidRPr="00A16D48">
        <w:rPr>
          <w:rFonts w:cs="Times New Roman"/>
          <w:szCs w:val="24"/>
        </w:rPr>
        <w:t>10.2307/3544901</w:t>
      </w:r>
    </w:p>
    <w:p w14:paraId="508EC3ED" w14:textId="77777777" w:rsidR="00376FAD" w:rsidRPr="00015F67" w:rsidRDefault="00376FAD" w:rsidP="00376FAD">
      <w:pPr>
        <w:spacing w:after="0"/>
        <w:ind w:left="284" w:hanging="284"/>
        <w:rPr>
          <w:rFonts w:cs="Times New Roman"/>
          <w:szCs w:val="24"/>
          <w:lang w:val="en-CA"/>
        </w:rPr>
      </w:pPr>
      <w:r w:rsidRPr="00015F67">
        <w:rPr>
          <w:rFonts w:cs="Times New Roman"/>
          <w:szCs w:val="24"/>
        </w:rPr>
        <w:t xml:space="preserve">Dyer, S.J., O'Neill, J.P., Wasel, S.M., and Boutin, S. (2001). Avoidance of industrial development by woodland caribou. J. Wildlife Manag. </w:t>
      </w:r>
      <w:r w:rsidRPr="00015F67">
        <w:rPr>
          <w:rFonts w:cs="Times New Roman"/>
          <w:szCs w:val="24"/>
          <w:lang w:val="en-CA"/>
        </w:rPr>
        <w:t>65, 2001.</w:t>
      </w:r>
      <w:r w:rsidRPr="00015F67">
        <w:rPr>
          <w:rFonts w:cs="Times New Roman"/>
          <w:szCs w:val="24"/>
        </w:rPr>
        <w:t xml:space="preserve"> doi: 10.2307/3803106</w:t>
      </w:r>
    </w:p>
    <w:p w14:paraId="798F28B1" w14:textId="06CA904A" w:rsidR="00EC2788" w:rsidRDefault="00EC2788" w:rsidP="00376FAD">
      <w:pPr>
        <w:spacing w:after="0"/>
        <w:ind w:left="284" w:hanging="284"/>
        <w:rPr>
          <w:rFonts w:cs="Times New Roman"/>
          <w:szCs w:val="24"/>
          <w:lang w:val="en-CA"/>
        </w:rPr>
      </w:pPr>
      <w:r>
        <w:rPr>
          <w:rFonts w:cs="Times New Roman"/>
          <w:szCs w:val="24"/>
          <w:lang w:val="en-CA"/>
        </w:rPr>
        <w:t xml:space="preserve">Dyk, A., Leckie, D., Trinis, S., Ortlepp, S. (2015). Canada’s National Deforestation Monitoring System: System Description. Information report BC-X-439. Accessed January 26, 2019 online at: </w:t>
      </w:r>
      <w:r w:rsidRPr="00EC2788">
        <w:rPr>
          <w:rFonts w:cs="Times New Roman"/>
          <w:szCs w:val="24"/>
          <w:lang w:val="en-CA"/>
        </w:rPr>
        <w:t>http://cfs.nrcan.gc.ca/pubwarehouse/pdfs/36042.pdf</w:t>
      </w:r>
    </w:p>
    <w:p w14:paraId="0FFF45E0" w14:textId="309FB27D" w:rsidR="00376FAD" w:rsidRDefault="00376FAD" w:rsidP="00376FAD">
      <w:pPr>
        <w:spacing w:after="0"/>
        <w:ind w:left="284" w:hanging="284"/>
        <w:rPr>
          <w:rFonts w:cs="Times New Roman"/>
          <w:szCs w:val="24"/>
        </w:rPr>
      </w:pPr>
      <w:r w:rsidRPr="00EC2788">
        <w:rPr>
          <w:rFonts w:cs="Times New Roman"/>
          <w:szCs w:val="24"/>
          <w:lang w:val="fr-CA"/>
        </w:rPr>
        <w:t xml:space="preserve">Elliott, M., Burdon, D., Atkins, J.P., Borja, A., Cormier, R., de Jonge, V.N., and Turner, R.K. (2017). </w:t>
      </w:r>
      <w:r w:rsidRPr="00015F67">
        <w:rPr>
          <w:rFonts w:cs="Times New Roman"/>
          <w:szCs w:val="24"/>
        </w:rPr>
        <w:t>“And DPSIR begat DAPSI(W)R(M)!” - A unifying framework for marine environmental management. Maritime Pollut. Bull. 118, 27-40. doi: 10.1016/j.marpolbul.2017.03.049</w:t>
      </w:r>
    </w:p>
    <w:p w14:paraId="75F6E466" w14:textId="77777777" w:rsidR="003F6862" w:rsidRDefault="003F6862" w:rsidP="003F6862">
      <w:pPr>
        <w:spacing w:after="0"/>
        <w:ind w:left="284" w:hanging="284"/>
        <w:rPr>
          <w:rFonts w:cs="Times New Roman"/>
          <w:szCs w:val="24"/>
        </w:rPr>
      </w:pPr>
      <w:r>
        <w:rPr>
          <w:rFonts w:cs="Times New Roman"/>
          <w:szCs w:val="24"/>
        </w:rPr>
        <w:t xml:space="preserve">Environment and Climate Change Canada (2017a). Boreal Caribou Ranges in Canada. Accessed 26 January 2019 at: </w:t>
      </w:r>
      <w:r w:rsidRPr="003F6862">
        <w:rPr>
          <w:rFonts w:cs="Times New Roman"/>
          <w:szCs w:val="24"/>
        </w:rPr>
        <w:t>http://donnees.ec.gc.ca/data/species/protectrestore/boreal-caribou-ranges-in-canada/?lang=en</w:t>
      </w:r>
    </w:p>
    <w:p w14:paraId="1BA5201B" w14:textId="77777777" w:rsidR="003F6862" w:rsidRDefault="003F6862" w:rsidP="003F6862">
      <w:pPr>
        <w:spacing w:after="0"/>
        <w:ind w:left="284" w:hanging="284"/>
        <w:rPr>
          <w:rFonts w:cs="Times New Roman"/>
          <w:szCs w:val="24"/>
        </w:rPr>
      </w:pPr>
      <w:r w:rsidRPr="006A2B09">
        <w:rPr>
          <w:rFonts w:cs="Times New Roman"/>
          <w:szCs w:val="24"/>
        </w:rPr>
        <w:t>Environment and Climate Change Canada. (2017</w:t>
      </w:r>
      <w:r>
        <w:rPr>
          <w:rFonts w:cs="Times New Roman"/>
          <w:szCs w:val="24"/>
        </w:rPr>
        <w:t>b</w:t>
      </w:r>
      <w:r w:rsidRPr="006A2B09">
        <w:rPr>
          <w:rFonts w:cs="Times New Roman"/>
          <w:szCs w:val="24"/>
        </w:rPr>
        <w:t>). Report on the progress of recovery strategy implementation for the woodland caribou (</w:t>
      </w:r>
      <w:r w:rsidRPr="006A2B09">
        <w:rPr>
          <w:rFonts w:cs="Times New Roman"/>
          <w:i/>
          <w:szCs w:val="24"/>
        </w:rPr>
        <w:t xml:space="preserve">Rangifer </w:t>
      </w:r>
      <w:r w:rsidRPr="00226E55">
        <w:rPr>
          <w:rFonts w:cs="Times New Roman"/>
          <w:i/>
          <w:szCs w:val="24"/>
        </w:rPr>
        <w:t>tarandus</w:t>
      </w:r>
      <w:r w:rsidRPr="007B44CE">
        <w:rPr>
          <w:rFonts w:cs="Times New Roman"/>
          <w:i/>
          <w:szCs w:val="24"/>
        </w:rPr>
        <w:t xml:space="preserve"> caribou</w:t>
      </w:r>
      <w:r w:rsidRPr="006A2B09">
        <w:rPr>
          <w:rFonts w:cs="Times New Roman"/>
          <w:szCs w:val="24"/>
        </w:rPr>
        <w:t>), boreal population in Canada for the Period 2012-2017. Environment and Climate Change Canada, Ottawa. (94 pp) Accessed online 10 August, 2018 at: http://publications.gc.ca/collections/collection_2017/eccc/En3-4-140-1-2017-eng.pdf</w:t>
      </w:r>
    </w:p>
    <w:p w14:paraId="326FD700" w14:textId="430526B4" w:rsidR="00226E55" w:rsidRPr="00015F67" w:rsidRDefault="00226E55" w:rsidP="00376FAD">
      <w:pPr>
        <w:spacing w:after="0"/>
        <w:ind w:left="284" w:hanging="284"/>
        <w:rPr>
          <w:rFonts w:cs="Times New Roman"/>
          <w:szCs w:val="24"/>
        </w:rPr>
      </w:pPr>
      <w:r>
        <w:rPr>
          <w:rFonts w:cs="Times New Roman"/>
          <w:szCs w:val="24"/>
        </w:rPr>
        <w:t>Environment and Climate Change Canada. (2018). Progress Report on Unprotected Critical Habitat for the Woodland Caribou (</w:t>
      </w:r>
      <w:r w:rsidRPr="007B44CE">
        <w:rPr>
          <w:rFonts w:cs="Times New Roman"/>
          <w:i/>
          <w:szCs w:val="24"/>
        </w:rPr>
        <w:t>Rangifer tarandus caribou</w:t>
      </w:r>
      <w:r>
        <w:rPr>
          <w:rFonts w:cs="Times New Roman"/>
          <w:szCs w:val="24"/>
        </w:rPr>
        <w:t xml:space="preserve">), Boreal Population, in Canada. </w:t>
      </w:r>
      <w:r w:rsidRPr="007B44CE">
        <w:rPr>
          <w:rFonts w:cs="Times New Roman"/>
          <w:i/>
          <w:szCs w:val="24"/>
        </w:rPr>
        <w:t>Species at Risk Act</w:t>
      </w:r>
      <w:r>
        <w:rPr>
          <w:rFonts w:cs="Times New Roman"/>
          <w:szCs w:val="24"/>
        </w:rPr>
        <w:t xml:space="preserve"> Critical Habitat Report Series. Environment and Climate Change Canada, Ottawa. 19 pp.</w:t>
      </w:r>
      <w:r w:rsidR="005C3EDF">
        <w:rPr>
          <w:rFonts w:cs="Times New Roman"/>
          <w:szCs w:val="24"/>
        </w:rPr>
        <w:t xml:space="preserve"> Accessed January 27, 2019 online at: </w:t>
      </w:r>
      <w:r w:rsidR="005C3EDF" w:rsidRPr="005C3EDF">
        <w:rPr>
          <w:rFonts w:cs="Times New Roman"/>
          <w:szCs w:val="24"/>
        </w:rPr>
        <w:t>https://www.canada.ca/en/environment-climate-change/services/species-risk-public-registry/critical-habitat-reports/woodland-caribou-boreal-population-2018.html</w:t>
      </w:r>
    </w:p>
    <w:p w14:paraId="656620A7" w14:textId="2ABC172D" w:rsidR="00957A4D" w:rsidRDefault="00B26BE9" w:rsidP="00376FAD">
      <w:pPr>
        <w:spacing w:after="0"/>
        <w:ind w:left="284" w:hanging="284"/>
      </w:pPr>
      <w:r w:rsidRPr="006A2B09">
        <w:rPr>
          <w:rFonts w:cs="Times New Roman"/>
          <w:szCs w:val="24"/>
        </w:rPr>
        <w:t>Environment Canada. (2012). Recovery Strategy for the Woodland Caribou (</w:t>
      </w:r>
      <w:r w:rsidRPr="006A2B09">
        <w:rPr>
          <w:rFonts w:cs="Times New Roman"/>
          <w:i/>
          <w:szCs w:val="24"/>
        </w:rPr>
        <w:t>Rangifer tarandus</w:t>
      </w:r>
      <w:r w:rsidRPr="006A2B09">
        <w:rPr>
          <w:rFonts w:cs="Times New Roman"/>
          <w:szCs w:val="24"/>
        </w:rPr>
        <w:t xml:space="preserve"> </w:t>
      </w:r>
      <w:r w:rsidRPr="007B44CE">
        <w:rPr>
          <w:rFonts w:cs="Times New Roman"/>
          <w:i/>
          <w:szCs w:val="24"/>
        </w:rPr>
        <w:t>caribou</w:t>
      </w:r>
      <w:r w:rsidRPr="006A2B09">
        <w:rPr>
          <w:rFonts w:cs="Times New Roman"/>
          <w:szCs w:val="24"/>
        </w:rPr>
        <w:t xml:space="preserve">), Boreal population, in Canada -2012. Species at Risk Act Recovery (138 pp.) Accessed online August 10, 2018 at </w:t>
      </w:r>
      <w:r w:rsidR="003E48FA" w:rsidRPr="007B44CE">
        <w:rPr>
          <w:rFonts w:cs="Times New Roman"/>
          <w:szCs w:val="24"/>
        </w:rPr>
        <w:t>http://publications.gc.ca/collections/collection_2012/ec/En3-4-140-2012-eng.pdf</w:t>
      </w:r>
      <w:r w:rsidR="00957A4D">
        <w:t>.</w:t>
      </w:r>
    </w:p>
    <w:p w14:paraId="2879A534" w14:textId="24480148" w:rsidR="00226E55" w:rsidRDefault="00226E55" w:rsidP="00376FAD">
      <w:pPr>
        <w:spacing w:after="0"/>
        <w:ind w:left="284" w:hanging="284"/>
      </w:pPr>
      <w:r>
        <w:t>Environment Canada. (2011). Scientific Assessment to Inform the Identification of Critical Habitat for Woodland Caribou (</w:t>
      </w:r>
      <w:r w:rsidRPr="007B44CE">
        <w:rPr>
          <w:i/>
        </w:rPr>
        <w:t>Rangifer tarandus caribou</w:t>
      </w:r>
      <w:r>
        <w:t>), Boreal Population, in Canada: 2011 Update. Ottawa, Ontario, Canada. 102 pp. plus appendices.</w:t>
      </w:r>
    </w:p>
    <w:p w14:paraId="0CA807A6" w14:textId="769308D2" w:rsidR="003E48FA" w:rsidRDefault="003E48FA" w:rsidP="00376FAD">
      <w:pPr>
        <w:spacing w:after="0"/>
        <w:ind w:left="284" w:hanging="284"/>
        <w:rPr>
          <w:rFonts w:cs="Times New Roman"/>
          <w:szCs w:val="24"/>
        </w:rPr>
      </w:pPr>
      <w:r>
        <w:rPr>
          <w:rFonts w:cs="Times New Roman"/>
          <w:szCs w:val="24"/>
        </w:rPr>
        <w:t>Environment Canada. (2008). Scientific Review for the Identification of Critical Habitat for Woodland Caribou (</w:t>
      </w:r>
      <w:r w:rsidRPr="007B44CE">
        <w:rPr>
          <w:rFonts w:cs="Times New Roman"/>
          <w:i/>
          <w:szCs w:val="24"/>
        </w:rPr>
        <w:t>Rangifer tarandus caribou</w:t>
      </w:r>
      <w:r>
        <w:rPr>
          <w:rFonts w:cs="Times New Roman"/>
          <w:szCs w:val="24"/>
        </w:rPr>
        <w:t>), Boreal Population, in Canada. August 2008. Ottawa: Environment Canada. 72 pp. plus 180 pp Appendices.</w:t>
      </w:r>
    </w:p>
    <w:p w14:paraId="4F284FA2" w14:textId="6604E8DC" w:rsidR="00376FAD" w:rsidRPr="00015F67" w:rsidRDefault="00376FAD" w:rsidP="00376FAD">
      <w:pPr>
        <w:spacing w:after="0"/>
        <w:ind w:left="284" w:hanging="284"/>
        <w:rPr>
          <w:rFonts w:cs="Times New Roman"/>
          <w:szCs w:val="24"/>
        </w:rPr>
      </w:pPr>
      <w:r w:rsidRPr="00015F67">
        <w:rPr>
          <w:rFonts w:cs="Times New Roman"/>
          <w:szCs w:val="24"/>
        </w:rPr>
        <w:t>Festa-Bianchet, M., Ray, J.C., Boutin, S., S., Côté,  D., and Gunn, A. (2011). Conservation of caribou (</w:t>
      </w:r>
      <w:r w:rsidRPr="00015F67">
        <w:rPr>
          <w:rFonts w:cs="Times New Roman"/>
          <w:i/>
          <w:szCs w:val="24"/>
        </w:rPr>
        <w:t>Rangifer tarandus</w:t>
      </w:r>
      <w:r w:rsidRPr="00015F67">
        <w:rPr>
          <w:rFonts w:cs="Times New Roman"/>
          <w:szCs w:val="24"/>
        </w:rPr>
        <w:t>) in Canada: an uncertain future. Can. J. Zool., 89:419-434. doi: 10.1139/z11-025</w:t>
      </w:r>
    </w:p>
    <w:p w14:paraId="496D4470" w14:textId="248B9AAB" w:rsidR="00EB54BB" w:rsidRDefault="00EB54BB" w:rsidP="00376FAD">
      <w:pPr>
        <w:spacing w:after="0"/>
        <w:ind w:left="284" w:hanging="284"/>
        <w:rPr>
          <w:rFonts w:cs="Times New Roman"/>
          <w:szCs w:val="24"/>
        </w:rPr>
      </w:pPr>
      <w:r>
        <w:rPr>
          <w:color w:val="222222"/>
        </w:rPr>
        <w:lastRenderedPageBreak/>
        <w:t xml:space="preserve">Fisher, J.T., and Burton, A.C. (2018). Wildlife winners and losers in an oil sands landscape. </w:t>
      </w:r>
      <w:r>
        <w:rPr>
          <w:i/>
          <w:iCs/>
          <w:color w:val="222222"/>
        </w:rPr>
        <w:t>Frontiers in Ecology and the Environment</w:t>
      </w:r>
      <w:r>
        <w:rPr>
          <w:color w:val="222222"/>
        </w:rPr>
        <w:t xml:space="preserve">. 16:323-328. doi: </w:t>
      </w:r>
      <w:r>
        <w:rPr>
          <w:rStyle w:val="current-selection"/>
        </w:rPr>
        <w:t>10.1002/fee.1807</w:t>
      </w:r>
    </w:p>
    <w:p w14:paraId="5883C89A" w14:textId="441E902A" w:rsidR="00376FAD" w:rsidRDefault="00376FAD" w:rsidP="00376FAD">
      <w:pPr>
        <w:spacing w:after="0"/>
        <w:ind w:left="284" w:hanging="284"/>
        <w:rPr>
          <w:rFonts w:cs="Times New Roman"/>
          <w:szCs w:val="24"/>
        </w:rPr>
      </w:pPr>
      <w:r w:rsidRPr="00015F67">
        <w:rPr>
          <w:rFonts w:cs="Times New Roman"/>
          <w:szCs w:val="24"/>
        </w:rPr>
        <w:t>Fisher, J.T., and Wilkinson, L. (2005). The response of mammals to forest fire and timber harvest in the North American boreal forest. Mammal Rev. 35, 51-81. doi: 10.1111/j.1365-2907.2005.00053.x</w:t>
      </w:r>
    </w:p>
    <w:p w14:paraId="47D93E57" w14:textId="0BC7B354" w:rsidR="00A16F14" w:rsidRDefault="00A16F14" w:rsidP="00376FAD">
      <w:pPr>
        <w:spacing w:after="0"/>
        <w:ind w:left="284" w:hanging="284"/>
        <w:rPr>
          <w:rFonts w:cs="Times New Roman"/>
          <w:szCs w:val="24"/>
        </w:rPr>
      </w:pPr>
      <w:r w:rsidRPr="00A16F14">
        <w:rPr>
          <w:rFonts w:cs="Times New Roman"/>
          <w:szCs w:val="24"/>
        </w:rPr>
        <w:t>Forde, T.L., Orsel, K., Zadoks, R.N., Biek, R., Adams, L.G., Checkley, S.L., Davison, T., De Buck, J., Dumond, M</w:t>
      </w:r>
      <w:r>
        <w:rPr>
          <w:rFonts w:cs="Times New Roman"/>
          <w:szCs w:val="24"/>
        </w:rPr>
        <w:t>., Elkin, B.T. and Finnegan, L.</w:t>
      </w:r>
      <w:r w:rsidRPr="00A16F14">
        <w:rPr>
          <w:rFonts w:cs="Times New Roman"/>
          <w:szCs w:val="24"/>
        </w:rPr>
        <w:t xml:space="preserve"> </w:t>
      </w:r>
      <w:r>
        <w:rPr>
          <w:rFonts w:cs="Times New Roman"/>
          <w:szCs w:val="24"/>
        </w:rPr>
        <w:t>(</w:t>
      </w:r>
      <w:r w:rsidRPr="00A16F14">
        <w:rPr>
          <w:rFonts w:cs="Times New Roman"/>
          <w:szCs w:val="24"/>
        </w:rPr>
        <w:t>2016</w:t>
      </w:r>
      <w:r>
        <w:rPr>
          <w:rFonts w:cs="Times New Roman"/>
          <w:szCs w:val="24"/>
        </w:rPr>
        <w:t>)</w:t>
      </w:r>
      <w:r w:rsidRPr="00A16F14">
        <w:rPr>
          <w:rFonts w:cs="Times New Roman"/>
          <w:szCs w:val="24"/>
        </w:rPr>
        <w:t>. Bacterial genomics reveal the complex epidemiology of an emerging pathogen in arctic</w:t>
      </w:r>
      <w:r>
        <w:rPr>
          <w:rFonts w:cs="Times New Roman"/>
          <w:szCs w:val="24"/>
        </w:rPr>
        <w:t xml:space="preserve"> and boreal ungulates. Front. Microbiol. 7, </w:t>
      </w:r>
      <w:r w:rsidRPr="00A16F14">
        <w:rPr>
          <w:rFonts w:cs="Times New Roman"/>
          <w:szCs w:val="24"/>
        </w:rPr>
        <w:t>1759.</w:t>
      </w:r>
      <w:r>
        <w:rPr>
          <w:rFonts w:cs="Times New Roman"/>
          <w:szCs w:val="24"/>
        </w:rPr>
        <w:t xml:space="preserve"> doi: </w:t>
      </w:r>
      <w:r w:rsidRPr="00A16F14">
        <w:rPr>
          <w:rFonts w:cs="Times New Roman"/>
          <w:szCs w:val="24"/>
        </w:rPr>
        <w:t>10.3389/fmicb.2016.01759</w:t>
      </w:r>
    </w:p>
    <w:p w14:paraId="638D6895" w14:textId="7F8C63AF" w:rsidR="0012372A" w:rsidRPr="00015F67" w:rsidRDefault="0012372A" w:rsidP="00376FAD">
      <w:pPr>
        <w:spacing w:after="0"/>
        <w:ind w:left="284" w:hanging="284"/>
        <w:rPr>
          <w:rFonts w:cs="Times New Roman"/>
          <w:szCs w:val="24"/>
        </w:rPr>
      </w:pPr>
      <w:r>
        <w:rPr>
          <w:rFonts w:cs="Times New Roman"/>
          <w:szCs w:val="24"/>
        </w:rPr>
        <w:t xml:space="preserve">Golder Associates. 2017. Pilot Boreal Caribou habitat restoration program year 1 (2017) implementation report. (50 pp.) Accessed January 23, 2019 at: </w:t>
      </w:r>
      <w:r w:rsidRPr="0012372A">
        <w:rPr>
          <w:rFonts w:cs="Times New Roman"/>
          <w:szCs w:val="24"/>
        </w:rPr>
        <w:t>http://www.bcogris.ca/sites/default/files/bcip-2017-01-final-implementation-report-may-117.pdf</w:t>
      </w:r>
    </w:p>
    <w:p w14:paraId="00D10047" w14:textId="34BD2471" w:rsidR="003E1063" w:rsidRDefault="003E1063" w:rsidP="00376FAD">
      <w:pPr>
        <w:spacing w:after="0"/>
        <w:ind w:left="284" w:hanging="284"/>
        <w:rPr>
          <w:rFonts w:cs="Times New Roman"/>
          <w:szCs w:val="24"/>
        </w:rPr>
      </w:pPr>
      <w:r w:rsidRPr="005E0599">
        <w:rPr>
          <w:rFonts w:cs="Times New Roman"/>
          <w:szCs w:val="24"/>
        </w:rPr>
        <w:t xml:space="preserve">Government of British Columbia. 2014. Addressing </w:t>
      </w:r>
      <w:r w:rsidR="0012372A">
        <w:rPr>
          <w:rFonts w:cs="Times New Roman"/>
          <w:szCs w:val="24"/>
        </w:rPr>
        <w:t>c</w:t>
      </w:r>
      <w:r w:rsidRPr="005E0599">
        <w:rPr>
          <w:rFonts w:cs="Times New Roman"/>
          <w:szCs w:val="24"/>
        </w:rPr>
        <w:t xml:space="preserve">umulative </w:t>
      </w:r>
      <w:r w:rsidR="0012372A">
        <w:rPr>
          <w:rFonts w:cs="Times New Roman"/>
          <w:szCs w:val="24"/>
        </w:rPr>
        <w:t>e</w:t>
      </w:r>
      <w:r w:rsidRPr="005E0599">
        <w:rPr>
          <w:rFonts w:cs="Times New Roman"/>
          <w:szCs w:val="24"/>
        </w:rPr>
        <w:t xml:space="preserve">ffects in </w:t>
      </w:r>
      <w:r w:rsidR="0012372A">
        <w:rPr>
          <w:rFonts w:cs="Times New Roman"/>
          <w:szCs w:val="24"/>
        </w:rPr>
        <w:t>n</w:t>
      </w:r>
      <w:r w:rsidRPr="005E0599">
        <w:rPr>
          <w:rFonts w:cs="Times New Roman"/>
          <w:szCs w:val="24"/>
        </w:rPr>
        <w:t xml:space="preserve">atural </w:t>
      </w:r>
      <w:r w:rsidR="0012372A">
        <w:rPr>
          <w:rFonts w:cs="Times New Roman"/>
          <w:szCs w:val="24"/>
        </w:rPr>
        <w:t>r</w:t>
      </w:r>
      <w:r w:rsidRPr="005E0599">
        <w:rPr>
          <w:rFonts w:cs="Times New Roman"/>
          <w:szCs w:val="24"/>
        </w:rPr>
        <w:t xml:space="preserve">esource </w:t>
      </w:r>
      <w:r w:rsidR="0012372A">
        <w:rPr>
          <w:rFonts w:cs="Times New Roman"/>
          <w:szCs w:val="24"/>
        </w:rPr>
        <w:t>d</w:t>
      </w:r>
      <w:r w:rsidRPr="005E0599">
        <w:rPr>
          <w:rFonts w:cs="Times New Roman"/>
          <w:szCs w:val="24"/>
        </w:rPr>
        <w:t>ecision-</w:t>
      </w:r>
      <w:r w:rsidR="0012372A">
        <w:rPr>
          <w:rFonts w:cs="Times New Roman"/>
          <w:szCs w:val="24"/>
        </w:rPr>
        <w:t>m</w:t>
      </w:r>
      <w:r w:rsidRPr="005E0599">
        <w:rPr>
          <w:rFonts w:cs="Times New Roman"/>
          <w:szCs w:val="24"/>
        </w:rPr>
        <w:t xml:space="preserve">aking: A </w:t>
      </w:r>
      <w:r w:rsidR="0012372A">
        <w:rPr>
          <w:rFonts w:cs="Times New Roman"/>
          <w:szCs w:val="24"/>
        </w:rPr>
        <w:t>f</w:t>
      </w:r>
      <w:r w:rsidRPr="005E0599">
        <w:rPr>
          <w:rFonts w:cs="Times New Roman"/>
          <w:szCs w:val="24"/>
        </w:rPr>
        <w:t xml:space="preserve">ramework for </w:t>
      </w:r>
      <w:r w:rsidR="0012372A">
        <w:rPr>
          <w:rFonts w:cs="Times New Roman"/>
          <w:szCs w:val="24"/>
        </w:rPr>
        <w:t>s</w:t>
      </w:r>
      <w:r w:rsidRPr="005E0599">
        <w:rPr>
          <w:rFonts w:cs="Times New Roman"/>
          <w:szCs w:val="24"/>
        </w:rPr>
        <w:t>uccess.</w:t>
      </w:r>
      <w:r>
        <w:rPr>
          <w:rFonts w:cs="Times New Roman"/>
          <w:szCs w:val="24"/>
        </w:rPr>
        <w:t xml:space="preserve"> (</w:t>
      </w:r>
      <w:r w:rsidRPr="005E0599">
        <w:rPr>
          <w:rFonts w:cs="Times New Roman"/>
          <w:szCs w:val="24"/>
        </w:rPr>
        <w:t>13</w:t>
      </w:r>
      <w:r>
        <w:rPr>
          <w:rFonts w:cs="Times New Roman"/>
          <w:szCs w:val="24"/>
        </w:rPr>
        <w:t xml:space="preserve"> pp.)</w:t>
      </w:r>
      <w:r w:rsidRPr="00920F14">
        <w:rPr>
          <w:rFonts w:cs="Times New Roman"/>
          <w:szCs w:val="24"/>
        </w:rPr>
        <w:t xml:space="preserve"> Accessed </w:t>
      </w:r>
      <w:r>
        <w:rPr>
          <w:rFonts w:cs="Times New Roman"/>
          <w:szCs w:val="24"/>
        </w:rPr>
        <w:t xml:space="preserve">online August 10, 2018 at: </w:t>
      </w:r>
      <w:r w:rsidRPr="006A2B09">
        <w:rPr>
          <w:rFonts w:cs="Times New Roman"/>
          <w:szCs w:val="24"/>
        </w:rPr>
        <w:t>www2.gov.bc.ca/assets/gov/environment/natural-resource-stewardship/cumulative-effects/overview_report_addressing_cumulative_effects.pdf</w:t>
      </w:r>
    </w:p>
    <w:p w14:paraId="451795AA" w14:textId="05657E03" w:rsidR="00656637" w:rsidRDefault="00656637" w:rsidP="00376FAD">
      <w:pPr>
        <w:spacing w:after="0"/>
        <w:ind w:left="284" w:hanging="284"/>
        <w:rPr>
          <w:rFonts w:cs="Times New Roman"/>
          <w:szCs w:val="24"/>
        </w:rPr>
      </w:pPr>
      <w:r w:rsidRPr="00D27E07">
        <w:rPr>
          <w:rFonts w:cs="Times New Roman"/>
          <w:szCs w:val="24"/>
        </w:rPr>
        <w:t>Government of British Columbia</w:t>
      </w:r>
      <w:r>
        <w:rPr>
          <w:rFonts w:cs="Times New Roman"/>
          <w:szCs w:val="24"/>
        </w:rPr>
        <w:t>.</w:t>
      </w:r>
      <w:r w:rsidRPr="00D27E07">
        <w:rPr>
          <w:rFonts w:cs="Times New Roman"/>
          <w:szCs w:val="24"/>
        </w:rPr>
        <w:t xml:space="preserve"> 2015. Boreal Caribou. Accessed August 1, 2018 online at </w:t>
      </w:r>
      <w:r w:rsidR="00F25301" w:rsidRPr="00F25301">
        <w:rPr>
          <w:rFonts w:cs="Times New Roman"/>
          <w:szCs w:val="24"/>
        </w:rPr>
        <w:t>https://www2.gov.bc.ca/gov/content/environment/plants-animals-ecosystems/wildlife/wildlife-conservation/caribou/boreal-caribou</w:t>
      </w:r>
    </w:p>
    <w:p w14:paraId="1D2605BF" w14:textId="429871E9" w:rsidR="00F25301" w:rsidRDefault="00F25301" w:rsidP="00376FAD">
      <w:pPr>
        <w:spacing w:after="0"/>
        <w:ind w:left="284" w:hanging="284"/>
        <w:rPr>
          <w:rFonts w:cs="Times New Roman"/>
          <w:szCs w:val="24"/>
        </w:rPr>
      </w:pPr>
      <w:r>
        <w:rPr>
          <w:rFonts w:cs="Times New Roman"/>
          <w:szCs w:val="24"/>
        </w:rPr>
        <w:t xml:space="preserve">Government of British Columbia. 2018. TACRD 10-10 Resource review areas for caribou in northeastern British Columbia. Information letter. Accessed January 23, 2018 online at </w:t>
      </w:r>
      <w:r w:rsidRPr="00F25301">
        <w:rPr>
          <w:rFonts w:cs="Times New Roman"/>
          <w:szCs w:val="24"/>
        </w:rPr>
        <w:t>https://www2.gov.bc.ca/gov/content/industry/natural-gas-oil/petroleum-natural-gas-tenure/information-letters</w:t>
      </w:r>
    </w:p>
    <w:p w14:paraId="5C5658BF" w14:textId="545844B1" w:rsidR="003F6862" w:rsidRPr="003F6862" w:rsidRDefault="003F6862" w:rsidP="003F6862">
      <w:pPr>
        <w:spacing w:after="0"/>
        <w:ind w:left="284" w:hanging="284"/>
        <w:rPr>
          <w:rFonts w:cs="Times New Roman"/>
          <w:szCs w:val="24"/>
        </w:rPr>
      </w:pPr>
      <w:r>
        <w:rPr>
          <w:rFonts w:cs="Times New Roman"/>
          <w:szCs w:val="24"/>
        </w:rPr>
        <w:t xml:space="preserve">Government of Canada. 2012. </w:t>
      </w:r>
      <w:r w:rsidRPr="003F6862">
        <w:rPr>
          <w:rFonts w:cs="Times New Roman"/>
          <w:szCs w:val="24"/>
        </w:rPr>
        <w:t>Boreal ecosystem anthropogenic disturbance vector data for Canada based on 2008 to 2010 Landsat imagery</w:t>
      </w:r>
      <w:r>
        <w:rPr>
          <w:rFonts w:cs="Times New Roman"/>
          <w:szCs w:val="24"/>
        </w:rPr>
        <w:t xml:space="preserve">.  Accessed 26 January 2019 online at: </w:t>
      </w:r>
      <w:r w:rsidRPr="003F6862">
        <w:rPr>
          <w:rFonts w:cs="Times New Roman"/>
          <w:szCs w:val="24"/>
        </w:rPr>
        <w:t>https://open.canada.ca/data/en/dataset/afd0ce47-17c3-445c-b823-2f86409da2e0</w:t>
      </w:r>
    </w:p>
    <w:p w14:paraId="2CD63A78" w14:textId="0B01BA57" w:rsidR="003E1063" w:rsidRDefault="003E1063" w:rsidP="00376FAD">
      <w:pPr>
        <w:spacing w:after="0"/>
        <w:ind w:left="284" w:hanging="284"/>
        <w:rPr>
          <w:rFonts w:cs="Times New Roman"/>
          <w:szCs w:val="24"/>
        </w:rPr>
      </w:pPr>
      <w:r w:rsidRPr="004B56E9">
        <w:rPr>
          <w:rFonts w:cs="Times New Roman"/>
          <w:szCs w:val="24"/>
        </w:rPr>
        <w:t>Government of Canada. 2018. Species at risk public registry. Accessed July 18, 2018 online at http://www.registrelep-sararegistry.gc.ca/</w:t>
      </w:r>
    </w:p>
    <w:p w14:paraId="52B3921D" w14:textId="5A092B7D" w:rsidR="00376FAD" w:rsidRPr="00015F67" w:rsidRDefault="00376FAD" w:rsidP="00376FAD">
      <w:pPr>
        <w:spacing w:after="0"/>
        <w:ind w:left="284" w:hanging="284"/>
        <w:rPr>
          <w:rFonts w:cs="Times New Roman"/>
          <w:szCs w:val="24"/>
        </w:rPr>
      </w:pPr>
      <w:r w:rsidRPr="00015F67">
        <w:rPr>
          <w:rFonts w:cs="Times New Roman"/>
          <w:szCs w:val="24"/>
        </w:rPr>
        <w:t>Hansen, M.C., Potapov, P.V., Moore, R., Hancher, M., Turubanova, S.A., Tyukavina, S.A., Thau, D., Stehman, S.V., Goetz, S.J., Loveland, T.R., Kommareddy, A., Egorov, A., Chini, L., Justice, C.O., and Townshend, J.R.G. (2013). High-resolution global maps of 21st-century forest cover change. Science 342, 850-853. 10.1126/science.1244693</w:t>
      </w:r>
    </w:p>
    <w:p w14:paraId="79895021" w14:textId="56CE1711" w:rsidR="00B84878" w:rsidRPr="00B84878" w:rsidRDefault="00B84878" w:rsidP="00B84878">
      <w:pPr>
        <w:spacing w:after="0"/>
        <w:ind w:left="284" w:hanging="284"/>
        <w:rPr>
          <w:rFonts w:cs="Times New Roman"/>
          <w:szCs w:val="24"/>
        </w:rPr>
      </w:pPr>
      <w:r w:rsidRPr="00B84878">
        <w:rPr>
          <w:rFonts w:cs="Times New Roman"/>
          <w:szCs w:val="24"/>
        </w:rPr>
        <w:t>Hayek, T., Stanley Price, M.R., Ewen, J.G., Lloyd, N., Saxena, A., &amp; Moehrenschlager, A. (2016). An Exploration of Conservation Breeding and Translocation Tools to Improve the Conservation Status of Boreal Caribou Populations in Western Canada. Centre for Conservation Research, Calgary Zoological Society, Calgary, Alberta, Canada.</w:t>
      </w:r>
      <w:r>
        <w:rPr>
          <w:rFonts w:cs="Times New Roman"/>
          <w:szCs w:val="24"/>
        </w:rPr>
        <w:t xml:space="preserve"> Accessed 24 January 2019 online at: </w:t>
      </w:r>
      <w:r w:rsidRPr="00B84878">
        <w:rPr>
          <w:rFonts w:cs="Times New Roman"/>
          <w:szCs w:val="24"/>
        </w:rPr>
        <w:t>https://www.cosia.ca/sites/default/files/attachments/COSIA-Land-Cariobou-Conservation-Breeding-and-Translocation.pdf</w:t>
      </w:r>
    </w:p>
    <w:p w14:paraId="4DF93807" w14:textId="690ED835" w:rsidR="00376FAD" w:rsidRPr="00015F67" w:rsidRDefault="00376FAD" w:rsidP="00376FAD">
      <w:pPr>
        <w:spacing w:after="0"/>
        <w:ind w:left="284" w:hanging="284"/>
        <w:rPr>
          <w:rFonts w:cs="Times New Roman"/>
          <w:szCs w:val="24"/>
        </w:rPr>
      </w:pPr>
      <w:r w:rsidRPr="00015F67">
        <w:rPr>
          <w:rFonts w:cs="Times New Roman"/>
          <w:szCs w:val="24"/>
        </w:rPr>
        <w:t>Hebblewhite, M. (2017). Billion dollar boreal woodland caribou and the biodiversity impacts of the global oil and gas industry. Biol. Cons. 206, 102-111. doi: 10.1016/j.biocon.2016.12.014.</w:t>
      </w:r>
    </w:p>
    <w:p w14:paraId="6CE7480C" w14:textId="4954A339" w:rsidR="00376FAD" w:rsidRDefault="00376FAD" w:rsidP="00376FAD">
      <w:pPr>
        <w:spacing w:after="0"/>
        <w:ind w:left="284" w:hanging="284"/>
        <w:rPr>
          <w:rFonts w:cs="Times New Roman"/>
          <w:szCs w:val="24"/>
        </w:rPr>
      </w:pPr>
      <w:r w:rsidRPr="00015F67">
        <w:rPr>
          <w:rFonts w:cs="Times New Roman"/>
          <w:szCs w:val="24"/>
        </w:rPr>
        <w:t>Hervieux, D., Hebblewhite, M., Decesare, N.J., Russell, M., Smith, K., Robertson, S., and Boutin, S. (2013). Widespread declines in woodland caribou (</w:t>
      </w:r>
      <w:r w:rsidRPr="00015F67">
        <w:rPr>
          <w:rFonts w:cs="Times New Roman"/>
          <w:i/>
          <w:szCs w:val="24"/>
        </w:rPr>
        <w:t>Rangifer tarandus</w:t>
      </w:r>
      <w:r w:rsidRPr="00015F67">
        <w:rPr>
          <w:rFonts w:cs="Times New Roman"/>
          <w:szCs w:val="24"/>
        </w:rPr>
        <w:t xml:space="preserve"> caribou) continue in Alberta. Can. J. Zool. 91, 872-882. doi: 10.1139/cjz-2013-0123</w:t>
      </w:r>
    </w:p>
    <w:p w14:paraId="4F06A463" w14:textId="7795B225" w:rsidR="0082188E" w:rsidRPr="0082188E" w:rsidRDefault="0082188E" w:rsidP="00376FAD">
      <w:pPr>
        <w:spacing w:after="0"/>
        <w:ind w:left="284" w:hanging="284"/>
        <w:rPr>
          <w:rFonts w:cs="Times New Roman"/>
          <w:szCs w:val="24"/>
          <w:lang w:val="en-CA"/>
        </w:rPr>
      </w:pPr>
      <w:r w:rsidRPr="0082188E">
        <w:rPr>
          <w:rFonts w:cs="Times New Roman"/>
          <w:szCs w:val="24"/>
          <w:lang w:val="en-CA"/>
        </w:rPr>
        <w:lastRenderedPageBreak/>
        <w:t xml:space="preserve">Hoberg, E.P., Polley, L., Jenkins, E.J., and Kutz, S.J. 2008. </w:t>
      </w:r>
      <w:r>
        <w:rPr>
          <w:rFonts w:cs="Times New Roman"/>
          <w:szCs w:val="24"/>
          <w:lang w:val="en-CA"/>
        </w:rPr>
        <w:t>Pathogens of domestic and free-ranging ungulates: global climate change in temperate to boreal latitudes across North America. Rev. Sci. Tech. Off. Int. Epiz. 27, 511-528</w:t>
      </w:r>
    </w:p>
    <w:p w14:paraId="2F9C6773" w14:textId="3D77833C" w:rsidR="002A48DD" w:rsidRPr="00015F67" w:rsidRDefault="002A48DD" w:rsidP="00376FAD">
      <w:pPr>
        <w:spacing w:after="0"/>
        <w:ind w:left="284" w:hanging="284"/>
        <w:rPr>
          <w:rFonts w:cs="Times New Roman"/>
          <w:szCs w:val="24"/>
        </w:rPr>
      </w:pPr>
      <w:r w:rsidRPr="00CD6701">
        <w:rPr>
          <w:rFonts w:cs="Times New Roman"/>
          <w:szCs w:val="24"/>
        </w:rPr>
        <w:t>International Council for Exploration of the Sea. 2014. Report of the Joint Rijkswaterstaat/DFO/ICES Workshop: Risk Assessment for Spatial Management (WKRASM), 24–28 February 2014, Amsterdam, the Netherlands. (35 pp.) Accessed online August 10, 2018 at:</w:t>
      </w:r>
      <w:r>
        <w:rPr>
          <w:rFonts w:cs="Times New Roman"/>
          <w:szCs w:val="24"/>
        </w:rPr>
        <w:t xml:space="preserve"> </w:t>
      </w:r>
      <w:r w:rsidRPr="00C60DBC">
        <w:rPr>
          <w:rFonts w:cs="Times New Roman"/>
          <w:szCs w:val="24"/>
        </w:rPr>
        <w:t>http://ices.dk/sites/pub/Publication%20Reports/Expert%20Group%20Report/SSGHIE/2014/</w:t>
      </w:r>
      <w:r w:rsidRPr="00CD6701">
        <w:rPr>
          <w:rFonts w:cs="Times New Roman"/>
          <w:szCs w:val="24"/>
        </w:rPr>
        <w:t>WKRASM2014.pdf.</w:t>
      </w:r>
    </w:p>
    <w:p w14:paraId="7FC3D696" w14:textId="26CC9493" w:rsidR="00376FAD" w:rsidRDefault="00376FAD" w:rsidP="00376FAD">
      <w:pPr>
        <w:spacing w:after="0"/>
        <w:ind w:left="284" w:hanging="284"/>
        <w:rPr>
          <w:rFonts w:cs="Times New Roman"/>
          <w:szCs w:val="24"/>
        </w:rPr>
      </w:pPr>
      <w:r w:rsidRPr="00015F67">
        <w:rPr>
          <w:rFonts w:cs="Times New Roman"/>
          <w:szCs w:val="24"/>
        </w:rPr>
        <w:t>James, A.R.C. and Stuart-Smith, K. (2000). Distribution of caribou and wolves in relation to linear corridors. J. Wildlife Manag. 64, 154-159. doi: 10.2307/3802985</w:t>
      </w:r>
    </w:p>
    <w:p w14:paraId="116CA4F2" w14:textId="7F006E40" w:rsidR="008354BC" w:rsidRPr="00015F67" w:rsidRDefault="008354BC" w:rsidP="00376FAD">
      <w:pPr>
        <w:spacing w:after="0"/>
        <w:ind w:left="284" w:hanging="284"/>
        <w:rPr>
          <w:rFonts w:cs="Times New Roman"/>
          <w:szCs w:val="24"/>
        </w:rPr>
      </w:pPr>
      <w:r>
        <w:rPr>
          <w:rFonts w:cs="Times New Roman"/>
          <w:szCs w:val="24"/>
        </w:rPr>
        <w:t xml:space="preserve">Johnson, C.J., Mumma, M.A., and St-Laurent, M-H. (2019). Modelling multispecies predator-prey dynamics – Predicting the outcomes of conservation actions for woodland caribou. </w:t>
      </w:r>
      <w:r w:rsidR="00261E94">
        <w:rPr>
          <w:rFonts w:cs="Times New Roman"/>
          <w:szCs w:val="24"/>
        </w:rPr>
        <w:t>Ecosphere. Accepted.</w:t>
      </w:r>
    </w:p>
    <w:p w14:paraId="170C3DCB" w14:textId="77777777" w:rsidR="00376FAD" w:rsidRPr="00015F67" w:rsidRDefault="00376FAD" w:rsidP="00376FAD">
      <w:pPr>
        <w:spacing w:after="0"/>
        <w:ind w:left="284" w:hanging="284"/>
        <w:rPr>
          <w:rFonts w:cs="Times New Roman"/>
          <w:szCs w:val="24"/>
        </w:rPr>
      </w:pPr>
      <w:r w:rsidRPr="00015F67">
        <w:rPr>
          <w:rFonts w:cs="Times New Roman"/>
          <w:szCs w:val="24"/>
        </w:rPr>
        <w:t>Johnson, C.J., Ehlers, L.P.W., and Seip, D.R. (2015). Witnessing extinction – Cumulative impacts across landscapes and the future loss of an evolutionarily significant unit of woodland caribou in Canada. Biol. Cons. 186, 176-186. doi: 10.1016/j.biocon.2015.03.012</w:t>
      </w:r>
    </w:p>
    <w:p w14:paraId="4BAB4D9E" w14:textId="77777777" w:rsidR="00376FAD" w:rsidRPr="00015F67" w:rsidRDefault="00376FAD" w:rsidP="00376FAD">
      <w:pPr>
        <w:spacing w:after="0"/>
        <w:ind w:left="284" w:hanging="284"/>
        <w:rPr>
          <w:rFonts w:cs="Times New Roman"/>
          <w:szCs w:val="24"/>
        </w:rPr>
      </w:pPr>
      <w:r w:rsidRPr="00015F67">
        <w:rPr>
          <w:rFonts w:cs="Times New Roman"/>
          <w:szCs w:val="24"/>
        </w:rPr>
        <w:t>Joly, K., Jandt, R.R., and Klein, D.R. (2009). Decrease of lichens in Arctic ecosystems: the role of wildfire, caribou, reindeer, competition and climate in north-western Alaska. Polar Res. 28, 433–442. doi: 10.1111/j.1751-8369.2009.00113.x</w:t>
      </w:r>
    </w:p>
    <w:p w14:paraId="05CD7B12" w14:textId="77777777" w:rsidR="00376FAD" w:rsidRPr="00015F67" w:rsidRDefault="00376FAD" w:rsidP="00376FAD">
      <w:pPr>
        <w:spacing w:after="0"/>
        <w:ind w:left="284" w:hanging="284"/>
        <w:rPr>
          <w:rFonts w:cs="Times New Roman"/>
          <w:szCs w:val="24"/>
        </w:rPr>
      </w:pPr>
      <w:r w:rsidRPr="00015F67">
        <w:rPr>
          <w:rFonts w:cs="Times New Roman"/>
          <w:szCs w:val="24"/>
        </w:rPr>
        <w:t>Judd, A.D., Backhaus, T., and Goodsir, F. (2015). An effective set of principles for practical implementation of marine cumulative effects assessment. Env. Sci. &amp; Policy 54, 254-262. doi: 10.1016/j.envsci.2015.07.008</w:t>
      </w:r>
    </w:p>
    <w:p w14:paraId="36F71EC2" w14:textId="77777777" w:rsidR="00376FAD" w:rsidRPr="00015F67" w:rsidRDefault="00376FAD" w:rsidP="00376FAD">
      <w:pPr>
        <w:spacing w:after="0"/>
        <w:ind w:left="284" w:hanging="284"/>
        <w:rPr>
          <w:rFonts w:cs="Times New Roman"/>
          <w:szCs w:val="24"/>
        </w:rPr>
      </w:pPr>
      <w:r w:rsidRPr="00015F67">
        <w:rPr>
          <w:rFonts w:cs="Times New Roman"/>
          <w:szCs w:val="24"/>
        </w:rPr>
        <w:t>Kishchuk, B.E., Creed, I.F., Laurent, K.L., Nebel, S., Kreutzweiser, D., Venier, L., and Webster, K. (2018). Assessing the ecological sustainability of a forest management system using the ISO Bowtie Risk Management Assessment Tool. For. Chron. 94, 25-34. doi: 10.5558/tfc2018-005</w:t>
      </w:r>
    </w:p>
    <w:p w14:paraId="7ED20EE1" w14:textId="0CEEBAD3" w:rsidR="00BD3610" w:rsidRDefault="00BD3610" w:rsidP="00BD3610">
      <w:pPr>
        <w:spacing w:after="0"/>
        <w:ind w:left="284" w:hanging="284"/>
        <w:rPr>
          <w:rFonts w:cs="Times New Roman"/>
          <w:szCs w:val="24"/>
        </w:rPr>
      </w:pPr>
      <w:r>
        <w:rPr>
          <w:rFonts w:cs="Times New Roman"/>
          <w:szCs w:val="24"/>
        </w:rPr>
        <w:t xml:space="preserve">Koornneef, J. Spruijt, M., Molag, M., Ramírez, A., Turkenburg, W., and Faaij, A. 2010. </w:t>
      </w:r>
      <w:r w:rsidRPr="00BD3610">
        <w:rPr>
          <w:rFonts w:cs="Times New Roman"/>
          <w:szCs w:val="24"/>
        </w:rPr>
        <w:t>Quantitative risk assessment of CO</w:t>
      </w:r>
      <w:r w:rsidRPr="00BD3610">
        <w:rPr>
          <w:rFonts w:cs="Times New Roman"/>
          <w:szCs w:val="24"/>
          <w:vertAlign w:val="subscript"/>
        </w:rPr>
        <w:t>2</w:t>
      </w:r>
      <w:r>
        <w:rPr>
          <w:rFonts w:cs="Times New Roman"/>
          <w:szCs w:val="24"/>
        </w:rPr>
        <w:t xml:space="preserve"> transport by pipelines: </w:t>
      </w:r>
      <w:r w:rsidRPr="00BD3610">
        <w:rPr>
          <w:rFonts w:cs="Times New Roman"/>
          <w:szCs w:val="24"/>
        </w:rPr>
        <w:t>A review of</w:t>
      </w:r>
      <w:r>
        <w:rPr>
          <w:rFonts w:cs="Times New Roman"/>
          <w:szCs w:val="24"/>
        </w:rPr>
        <w:t xml:space="preserve"> </w:t>
      </w:r>
      <w:r w:rsidRPr="00BD3610">
        <w:rPr>
          <w:rFonts w:cs="Times New Roman"/>
          <w:szCs w:val="24"/>
        </w:rPr>
        <w:t>uncertainties and their impacts</w:t>
      </w:r>
      <w:r>
        <w:rPr>
          <w:rFonts w:cs="Times New Roman"/>
          <w:szCs w:val="24"/>
        </w:rPr>
        <w:t xml:space="preserve">. J. Haz. Mat. 177, 12-27. doi: </w:t>
      </w:r>
      <w:r w:rsidRPr="00BD3610">
        <w:rPr>
          <w:rFonts w:cs="Times New Roman"/>
          <w:szCs w:val="24"/>
        </w:rPr>
        <w:t>10.1016/j.jhazmat.2009.11.068</w:t>
      </w:r>
    </w:p>
    <w:p w14:paraId="13333A8A" w14:textId="34C4D953" w:rsidR="007B1871" w:rsidRDefault="007B1871" w:rsidP="00376FAD">
      <w:pPr>
        <w:spacing w:after="0"/>
        <w:ind w:left="284" w:hanging="284"/>
        <w:rPr>
          <w:rFonts w:cs="Times New Roman"/>
          <w:szCs w:val="24"/>
        </w:rPr>
      </w:pPr>
      <w:r w:rsidRPr="007B1871">
        <w:rPr>
          <w:rFonts w:cs="Times New Roman"/>
          <w:szCs w:val="24"/>
        </w:rPr>
        <w:t>L</w:t>
      </w:r>
      <w:r>
        <w:rPr>
          <w:rFonts w:cs="Times New Roman"/>
          <w:szCs w:val="24"/>
        </w:rPr>
        <w:t>aliberte, A.S. and Ripple, W.J.</w:t>
      </w:r>
      <w:r w:rsidRPr="007B1871">
        <w:rPr>
          <w:rFonts w:cs="Times New Roman"/>
          <w:szCs w:val="24"/>
        </w:rPr>
        <w:t xml:space="preserve"> </w:t>
      </w:r>
      <w:r>
        <w:rPr>
          <w:rFonts w:cs="Times New Roman"/>
          <w:szCs w:val="24"/>
        </w:rPr>
        <w:t>(</w:t>
      </w:r>
      <w:r w:rsidRPr="007B1871">
        <w:rPr>
          <w:rFonts w:cs="Times New Roman"/>
          <w:szCs w:val="24"/>
        </w:rPr>
        <w:t>2004</w:t>
      </w:r>
      <w:r>
        <w:rPr>
          <w:rFonts w:cs="Times New Roman"/>
          <w:szCs w:val="24"/>
        </w:rPr>
        <w:t>)</w:t>
      </w:r>
      <w:r w:rsidRPr="007B1871">
        <w:rPr>
          <w:rFonts w:cs="Times New Roman"/>
          <w:szCs w:val="24"/>
        </w:rPr>
        <w:t>. Range contractions of North American carnivo</w:t>
      </w:r>
      <w:r>
        <w:rPr>
          <w:rFonts w:cs="Times New Roman"/>
          <w:szCs w:val="24"/>
        </w:rPr>
        <w:t>res and ungulates. AIBS Bull.</w:t>
      </w:r>
      <w:r w:rsidRPr="007B1871">
        <w:rPr>
          <w:rFonts w:cs="Times New Roman"/>
          <w:szCs w:val="24"/>
        </w:rPr>
        <w:t>, 54</w:t>
      </w:r>
      <w:r>
        <w:rPr>
          <w:rFonts w:cs="Times New Roman"/>
          <w:szCs w:val="24"/>
        </w:rPr>
        <w:t>,</w:t>
      </w:r>
      <w:r w:rsidRPr="007B1871">
        <w:rPr>
          <w:rFonts w:cs="Times New Roman"/>
          <w:szCs w:val="24"/>
        </w:rPr>
        <w:t>123-138.</w:t>
      </w:r>
      <w:r>
        <w:rPr>
          <w:rFonts w:cs="Times New Roman"/>
          <w:szCs w:val="24"/>
        </w:rPr>
        <w:t xml:space="preserve"> doi: </w:t>
      </w:r>
      <w:r w:rsidRPr="007B1871">
        <w:rPr>
          <w:rFonts w:cs="Times New Roman"/>
          <w:szCs w:val="24"/>
        </w:rPr>
        <w:t>10.1641/0006-3568(2004)054[0123:RCONAC]2.0.CO;2</w:t>
      </w:r>
    </w:p>
    <w:p w14:paraId="4163BB50" w14:textId="6C7D04EF" w:rsidR="00376FAD" w:rsidRPr="00015F67" w:rsidRDefault="00376FAD" w:rsidP="00376FAD">
      <w:pPr>
        <w:spacing w:after="0"/>
        <w:ind w:left="284" w:hanging="284"/>
        <w:rPr>
          <w:rFonts w:cs="Times New Roman"/>
          <w:szCs w:val="24"/>
        </w:rPr>
      </w:pPr>
      <w:r w:rsidRPr="00015F67">
        <w:rPr>
          <w:rFonts w:cs="Times New Roman"/>
          <w:szCs w:val="24"/>
        </w:rPr>
        <w:t>Latham, A.D.M., Latham, M.C., McCutchen, N.A., and Boutin, S. (2011). Invading white-tailed deer change wolf–caribou dynamics in northeastern Alberta. J. Wildlife Manag. 75, 204-212. doi: 10.1002/jwmg.28</w:t>
      </w:r>
    </w:p>
    <w:p w14:paraId="2A15C6CD" w14:textId="77777777" w:rsidR="00376FAD" w:rsidRPr="00015F67" w:rsidRDefault="00376FAD" w:rsidP="00376FAD">
      <w:pPr>
        <w:spacing w:after="0"/>
        <w:ind w:left="284" w:hanging="284"/>
        <w:rPr>
          <w:rFonts w:cs="Times New Roman"/>
          <w:szCs w:val="24"/>
        </w:rPr>
      </w:pPr>
      <w:r w:rsidRPr="00015F67">
        <w:rPr>
          <w:rFonts w:cs="Times New Roman"/>
          <w:szCs w:val="24"/>
        </w:rPr>
        <w:t xml:space="preserve">Lechowicz, M.J. (1982). The effects of simulated acid precipitation on photosynthesis in the caribou lichen </w:t>
      </w:r>
      <w:r w:rsidRPr="00015F67">
        <w:rPr>
          <w:rFonts w:cs="Times New Roman"/>
          <w:i/>
          <w:szCs w:val="24"/>
        </w:rPr>
        <w:t>Cladina stellaris</w:t>
      </w:r>
      <w:r w:rsidRPr="00015F67">
        <w:rPr>
          <w:rFonts w:cs="Times New Roman"/>
          <w:szCs w:val="24"/>
        </w:rPr>
        <w:t xml:space="preserve"> (Opiz) Brodo. Water, Air, &amp; Soil Poll. 18, 421-430. doi: 10.1007/BF02419429</w:t>
      </w:r>
    </w:p>
    <w:p w14:paraId="20787F0A" w14:textId="77777777" w:rsidR="00376FAD" w:rsidRPr="00015F67" w:rsidRDefault="00376FAD" w:rsidP="00376FAD">
      <w:pPr>
        <w:spacing w:after="0"/>
        <w:ind w:left="284" w:hanging="284"/>
        <w:rPr>
          <w:rFonts w:cs="Times New Roman"/>
          <w:szCs w:val="24"/>
        </w:rPr>
      </w:pPr>
      <w:r w:rsidRPr="00015F67">
        <w:rPr>
          <w:rFonts w:cs="Times New Roman"/>
          <w:szCs w:val="24"/>
        </w:rPr>
        <w:t>Luo, Y., Chen, H., McIntire, E., and Andison, D. (2018). Divergent temporal trends of net biomass change in western Canadian boreal forests. J. Ecol. (In Press).</w:t>
      </w:r>
    </w:p>
    <w:p w14:paraId="49AE70EF" w14:textId="77777777" w:rsidR="00376FAD" w:rsidRPr="00015F67" w:rsidRDefault="00376FAD" w:rsidP="00376FAD">
      <w:pPr>
        <w:spacing w:after="0"/>
        <w:ind w:left="284" w:hanging="284"/>
        <w:rPr>
          <w:rFonts w:cs="Times New Roman"/>
          <w:szCs w:val="24"/>
        </w:rPr>
      </w:pPr>
      <w:r w:rsidRPr="00015F67">
        <w:rPr>
          <w:rFonts w:cs="Times New Roman"/>
          <w:szCs w:val="24"/>
        </w:rPr>
        <w:t>Marris, E. (2015). Wolf cull will not save threatened Canadian caribou. Nature News &amp; Comment, January 2015. doi: 10.1038/nature.2015.16734</w:t>
      </w:r>
    </w:p>
    <w:p w14:paraId="72B62435" w14:textId="09739C67" w:rsidR="0083319C" w:rsidRDefault="0083319C" w:rsidP="0083319C">
      <w:pPr>
        <w:spacing w:after="0"/>
        <w:ind w:left="284" w:hanging="284"/>
        <w:rPr>
          <w:rFonts w:cs="Times New Roman"/>
          <w:szCs w:val="24"/>
        </w:rPr>
      </w:pPr>
      <w:r>
        <w:rPr>
          <w:rFonts w:cs="Times New Roman"/>
          <w:szCs w:val="24"/>
        </w:rPr>
        <w:t xml:space="preserve">Mahony, C.R., MacKenzie, W.H., and Aitken, S.A. (2018). Novel climates: Trajectories of climate change beyond the boundaries of British Columbia’s forest management knowledge system. For. Ecol. &amp; Manag. 410:35-47. doi: </w:t>
      </w:r>
      <w:r w:rsidRPr="0083319C">
        <w:rPr>
          <w:rFonts w:cs="Times New Roman"/>
          <w:szCs w:val="24"/>
        </w:rPr>
        <w:t>10.1016/j.foreco.2017.12.036</w:t>
      </w:r>
    </w:p>
    <w:p w14:paraId="293B3C71" w14:textId="23B85C35" w:rsidR="0083319C" w:rsidRPr="00015F67" w:rsidRDefault="0083319C" w:rsidP="0083319C">
      <w:pPr>
        <w:spacing w:after="0"/>
        <w:ind w:left="284" w:hanging="284"/>
        <w:rPr>
          <w:rFonts w:cs="Times New Roman"/>
          <w:szCs w:val="24"/>
        </w:rPr>
      </w:pPr>
      <w:r w:rsidRPr="00015F67">
        <w:rPr>
          <w:rFonts w:cs="Times New Roman"/>
          <w:szCs w:val="24"/>
        </w:rPr>
        <w:lastRenderedPageBreak/>
        <w:t>McCoy, V.M., and Burn, C.R. (2010). Potential alteration by climate change of the forest-fire regime in the boreal forest of central Yukon Territory. Arctic 58(3):276-285. doi: 10.14430/arctic429</w:t>
      </w:r>
    </w:p>
    <w:p w14:paraId="442F538C" w14:textId="77777777" w:rsidR="00376FAD" w:rsidRPr="00015F67" w:rsidRDefault="00376FAD" w:rsidP="00376FAD">
      <w:pPr>
        <w:spacing w:after="0"/>
        <w:ind w:left="284" w:hanging="284"/>
        <w:rPr>
          <w:rFonts w:cs="Times New Roman"/>
          <w:szCs w:val="24"/>
        </w:rPr>
      </w:pPr>
      <w:r w:rsidRPr="00015F67">
        <w:rPr>
          <w:rFonts w:cs="Times New Roman"/>
          <w:szCs w:val="24"/>
        </w:rPr>
        <w:t>Millar, C.I., Stephenson, N.L., and Stephens, S.L. (2007). Climate change and forests of the future: managing in the face of uncertainty. Ecol. Appl. 17, 2145-2151. doi: 10.1890/06-1715.1</w:t>
      </w:r>
    </w:p>
    <w:p w14:paraId="22BB0DA9" w14:textId="77777777" w:rsidR="00376FAD" w:rsidRPr="00015F67" w:rsidRDefault="00376FAD" w:rsidP="00376FAD">
      <w:pPr>
        <w:spacing w:after="0"/>
        <w:ind w:left="284" w:hanging="284"/>
        <w:rPr>
          <w:rFonts w:cs="Times New Roman"/>
          <w:szCs w:val="24"/>
        </w:rPr>
      </w:pPr>
      <w:r w:rsidRPr="00015F67">
        <w:rPr>
          <w:rFonts w:cs="Times New Roman"/>
          <w:szCs w:val="24"/>
        </w:rPr>
        <w:t>Molau, U. and Alatalo, J.M. (1998). Responses of subarctic–alpine plant communities to simulated environmental change: biodiversity of bryophytes, lichens, and vascular plants. Ambio 27, 322–329</w:t>
      </w:r>
    </w:p>
    <w:p w14:paraId="7D07CD6E" w14:textId="77777777" w:rsidR="00376FAD" w:rsidRPr="00015F67" w:rsidRDefault="00376FAD" w:rsidP="00376FAD">
      <w:pPr>
        <w:spacing w:after="0"/>
        <w:ind w:left="284" w:hanging="284"/>
        <w:rPr>
          <w:rFonts w:cs="Times New Roman"/>
          <w:szCs w:val="24"/>
        </w:rPr>
      </w:pPr>
      <w:r w:rsidRPr="00015F67">
        <w:rPr>
          <w:rFonts w:cs="Times New Roman"/>
          <w:szCs w:val="24"/>
        </w:rPr>
        <w:t>Mowat, G., and Heard, D.C. (2006). Major components of grizzly bear diet across North America. Can. J. Zool. 84, 473-489. doi: 10.1139/z06-016</w:t>
      </w:r>
    </w:p>
    <w:p w14:paraId="2F60E847" w14:textId="32C4EC0C" w:rsidR="00376FAD" w:rsidRDefault="00376FAD" w:rsidP="00376FAD">
      <w:pPr>
        <w:spacing w:after="0"/>
        <w:ind w:left="284" w:hanging="284"/>
        <w:rPr>
          <w:rFonts w:cs="Times New Roman"/>
          <w:szCs w:val="24"/>
        </w:rPr>
      </w:pPr>
      <w:r w:rsidRPr="00015F67">
        <w:rPr>
          <w:rFonts w:cs="Times New Roman"/>
          <w:szCs w:val="24"/>
        </w:rPr>
        <w:t>Naugle, D. (2010). Energy Development &amp; Wildlife Conservation in Western North America. New York: Island Press.</w:t>
      </w:r>
    </w:p>
    <w:p w14:paraId="47A05610" w14:textId="01620EEC" w:rsidR="003E1063" w:rsidRPr="00015F67" w:rsidRDefault="003E1063" w:rsidP="00376FAD">
      <w:pPr>
        <w:spacing w:after="0"/>
        <w:ind w:left="284" w:hanging="284"/>
        <w:rPr>
          <w:rFonts w:cs="Times New Roman"/>
          <w:szCs w:val="24"/>
        </w:rPr>
      </w:pPr>
      <w:r w:rsidRPr="004B56E9">
        <w:rPr>
          <w:rFonts w:cs="Times New Roman"/>
          <w:szCs w:val="24"/>
        </w:rPr>
        <w:t>Parks Canada. 2014. Woodland Caribou – Southern Mountain population. Accessed 12 January 2017</w:t>
      </w:r>
      <w:r>
        <w:rPr>
          <w:rFonts w:cs="Times New Roman"/>
          <w:szCs w:val="24"/>
        </w:rPr>
        <w:t xml:space="preserve"> online at </w:t>
      </w:r>
      <w:r w:rsidRPr="004B56E9">
        <w:rPr>
          <w:rFonts w:cs="Times New Roman"/>
          <w:szCs w:val="24"/>
        </w:rPr>
        <w:t>http://www.pc.gc.ca/eng/nature/eep</w:t>
      </w:r>
      <w:r>
        <w:rPr>
          <w:rFonts w:cs="Times New Roman"/>
          <w:szCs w:val="24"/>
        </w:rPr>
        <w:t>-sar/itm3/eep-sar3caribou.aspx.</w:t>
      </w:r>
    </w:p>
    <w:p w14:paraId="33BBB440" w14:textId="77777777" w:rsidR="00376FAD" w:rsidRPr="00015F67" w:rsidRDefault="00376FAD" w:rsidP="00376FAD">
      <w:pPr>
        <w:spacing w:after="0"/>
        <w:ind w:left="284" w:hanging="284"/>
        <w:rPr>
          <w:rFonts w:cs="Times New Roman"/>
          <w:szCs w:val="24"/>
        </w:rPr>
      </w:pPr>
      <w:r w:rsidRPr="00015F67">
        <w:rPr>
          <w:rFonts w:cs="Times New Roman"/>
          <w:szCs w:val="24"/>
        </w:rPr>
        <w:t>Pedlar, J.H., McKenney, D.W., Aubin, I., Beardmore, T., Beaulieu, J., Iverson, L., O'Neill, G.A., Winder, R.S., and Ste-Marie, C. (2012). Placing forestry in the assisted migration debate. BioSci. 62, 835-842. doi: 10.1525/bio.2012.62.9.10</w:t>
      </w:r>
    </w:p>
    <w:p w14:paraId="42FEC787" w14:textId="77777777" w:rsidR="00376FAD" w:rsidRPr="00015F67" w:rsidRDefault="00376FAD" w:rsidP="00376FAD">
      <w:pPr>
        <w:spacing w:after="0"/>
        <w:ind w:left="284" w:hanging="284"/>
        <w:rPr>
          <w:rFonts w:cs="Times New Roman"/>
          <w:szCs w:val="24"/>
        </w:rPr>
      </w:pPr>
      <w:r w:rsidRPr="00015F67">
        <w:rPr>
          <w:rFonts w:cs="Times New Roman"/>
          <w:szCs w:val="24"/>
        </w:rPr>
        <w:t>Periera, J.C., Lima, G.B.A., and Santanna, A.P. (2015). A bow-tie based risk framework integrated with a Bayesian belief network applied to the probablistic risk analysis. Brazil. J. Op. &amp; Prod. Man. 12, 350-359. doi: 10.14488/BJOPM.2015.v12.n2.a14</w:t>
      </w:r>
    </w:p>
    <w:p w14:paraId="43395C6F" w14:textId="77777777" w:rsidR="00376FAD" w:rsidRPr="00015F67" w:rsidRDefault="00376FAD" w:rsidP="00376FAD">
      <w:pPr>
        <w:spacing w:after="0"/>
        <w:ind w:left="284" w:hanging="284"/>
        <w:rPr>
          <w:rFonts w:cs="Times New Roman"/>
          <w:szCs w:val="24"/>
        </w:rPr>
      </w:pPr>
      <w:r w:rsidRPr="00015F67">
        <w:rPr>
          <w:rFonts w:cs="Times New Roman"/>
          <w:szCs w:val="24"/>
        </w:rPr>
        <w:t>Pigeon, K., Anderson, M., MacNearney, D., Cranston, J., Stenhouse, G., and Finnegan, L. (2016). Toward the restoration of caribou habitat: Understanding factors associated with human motorized use of legacy seismic lines. Env. Manag. 58, 821-832. doi: 10.1007/s00267-016-0763-6</w:t>
      </w:r>
    </w:p>
    <w:p w14:paraId="0A9BF8BA" w14:textId="2F6214EE" w:rsidR="00376FAD" w:rsidRPr="00EE4894" w:rsidRDefault="00376FAD" w:rsidP="00376FAD">
      <w:pPr>
        <w:spacing w:after="0"/>
        <w:ind w:left="284" w:hanging="284"/>
        <w:rPr>
          <w:rFonts w:cs="Times New Roman"/>
          <w:szCs w:val="24"/>
        </w:rPr>
      </w:pPr>
      <w:r w:rsidRPr="00015F67">
        <w:rPr>
          <w:rFonts w:cs="Times New Roman"/>
          <w:szCs w:val="24"/>
        </w:rPr>
        <w:t xml:space="preserve">Price, D.T., Alfaro, R.I., Brown, K.J., Flannigan, M.D., Fleming, R.A., Hogg, E.H., Girardin, M.P., Lakusta, T., Johnston, M., McKenney, D.W., Pedlar, J.H., Stratton, T., Sturrock, R.N., Thompson, I.D., Trofymow, J.A., and Venier, L.A. (2013). Anticipating the consequences of climate change </w:t>
      </w:r>
      <w:r w:rsidRPr="00EE4894">
        <w:rPr>
          <w:rFonts w:cs="Times New Roman"/>
          <w:szCs w:val="24"/>
        </w:rPr>
        <w:t>for Canada's boreal forest ecosystems. Env. Rev. 21, 322-365. doi: 10.1139/er-2013-0042</w:t>
      </w:r>
    </w:p>
    <w:p w14:paraId="60C9C2C1" w14:textId="23D10442" w:rsidR="003E48FA" w:rsidRPr="00EE4894" w:rsidRDefault="003E48FA" w:rsidP="003E48FA">
      <w:pPr>
        <w:spacing w:after="0"/>
        <w:ind w:left="284" w:hanging="284"/>
        <w:rPr>
          <w:rFonts w:cs="Times New Roman"/>
          <w:szCs w:val="24"/>
        </w:rPr>
      </w:pPr>
      <w:r w:rsidRPr="00EE4894">
        <w:rPr>
          <w:rFonts w:cs="Times New Roman"/>
          <w:szCs w:val="24"/>
        </w:rPr>
        <w:t>Pyper, M., Nishi, J., and McNeil, L. (2014). Linear Feature Restoration in Caribou Habitat: A summary of current practices and a roadmap for future programs. 10.13140/RG.2.1.3958.3766.</w:t>
      </w:r>
    </w:p>
    <w:p w14:paraId="22D4E557" w14:textId="067F6A75" w:rsidR="009D1D0E" w:rsidRPr="00EE4894" w:rsidRDefault="009D1D0E" w:rsidP="009D1D0E">
      <w:pPr>
        <w:spacing w:after="0"/>
        <w:ind w:left="284" w:hanging="284"/>
        <w:rPr>
          <w:rFonts w:cs="Times New Roman"/>
          <w:szCs w:val="24"/>
        </w:rPr>
      </w:pPr>
      <w:r w:rsidRPr="007B44CE">
        <w:rPr>
          <w:rFonts w:cs="Times New Roman"/>
          <w:color w:val="1C1D1E"/>
          <w:szCs w:val="24"/>
          <w:lang w:val="en"/>
        </w:rPr>
        <w:t xml:space="preserve">R Foundation for Statistical Computing. </w:t>
      </w:r>
      <w:r w:rsidRPr="00EE4894">
        <w:rPr>
          <w:rStyle w:val="pubyear"/>
          <w:rFonts w:cs="Times New Roman"/>
          <w:color w:val="1C1D1E"/>
          <w:szCs w:val="24"/>
          <w:lang w:val="en"/>
        </w:rPr>
        <w:t>2019</w:t>
      </w:r>
      <w:r w:rsidRPr="007B44CE">
        <w:rPr>
          <w:rFonts w:cs="Times New Roman"/>
          <w:color w:val="1C1D1E"/>
          <w:szCs w:val="24"/>
          <w:lang w:val="en"/>
        </w:rPr>
        <w:t>. R: a language and environment for statistical computing. R Core Team, Vienna, Austria.</w:t>
      </w:r>
    </w:p>
    <w:p w14:paraId="367D9346" w14:textId="321B6DE2" w:rsidR="00EE4894" w:rsidRDefault="00EE4894" w:rsidP="00376FAD">
      <w:pPr>
        <w:spacing w:after="0"/>
        <w:ind w:left="284" w:hanging="284"/>
        <w:rPr>
          <w:rFonts w:cs="Times New Roman"/>
          <w:szCs w:val="24"/>
        </w:rPr>
      </w:pPr>
      <w:r>
        <w:rPr>
          <w:rFonts w:cs="Times New Roman"/>
          <w:szCs w:val="24"/>
        </w:rPr>
        <w:t>Reimers, E. and Colman, J.E.</w:t>
      </w:r>
      <w:r w:rsidRPr="00EE4894">
        <w:rPr>
          <w:rFonts w:cs="Times New Roman"/>
          <w:szCs w:val="24"/>
        </w:rPr>
        <w:t xml:space="preserve"> </w:t>
      </w:r>
      <w:r>
        <w:rPr>
          <w:rFonts w:cs="Times New Roman"/>
          <w:szCs w:val="24"/>
        </w:rPr>
        <w:t>(</w:t>
      </w:r>
      <w:r w:rsidRPr="00EE4894">
        <w:rPr>
          <w:rFonts w:cs="Times New Roman"/>
          <w:szCs w:val="24"/>
        </w:rPr>
        <w:t>2009</w:t>
      </w:r>
      <w:r>
        <w:rPr>
          <w:rFonts w:cs="Times New Roman"/>
          <w:szCs w:val="24"/>
        </w:rPr>
        <w:t>)</w:t>
      </w:r>
      <w:r w:rsidRPr="00EE4894">
        <w:rPr>
          <w:rFonts w:cs="Times New Roman"/>
          <w:szCs w:val="24"/>
        </w:rPr>
        <w:t>. Reindeer and caribou (</w:t>
      </w:r>
      <w:r w:rsidRPr="00EE4894">
        <w:rPr>
          <w:rFonts w:cs="Times New Roman"/>
          <w:i/>
          <w:szCs w:val="24"/>
        </w:rPr>
        <w:t>Rangifer tarandus</w:t>
      </w:r>
      <w:r w:rsidRPr="00EE4894">
        <w:rPr>
          <w:rFonts w:cs="Times New Roman"/>
          <w:szCs w:val="24"/>
        </w:rPr>
        <w:t>) response towards h</w:t>
      </w:r>
      <w:r>
        <w:rPr>
          <w:rFonts w:cs="Times New Roman"/>
          <w:szCs w:val="24"/>
        </w:rPr>
        <w:t>uman activities. Rangifer, 26</w:t>
      </w:r>
      <w:r w:rsidRPr="00EE4894">
        <w:rPr>
          <w:rFonts w:cs="Times New Roman"/>
          <w:szCs w:val="24"/>
        </w:rPr>
        <w:t>, pp.55-71.</w:t>
      </w:r>
    </w:p>
    <w:p w14:paraId="1CA1A85A" w14:textId="2C82F1A8" w:rsidR="00376FAD" w:rsidRPr="00015F67" w:rsidRDefault="00376FAD" w:rsidP="00376FAD">
      <w:pPr>
        <w:spacing w:after="0"/>
        <w:ind w:left="284" w:hanging="284"/>
        <w:rPr>
          <w:rFonts w:cs="Times New Roman"/>
          <w:szCs w:val="24"/>
        </w:rPr>
      </w:pPr>
      <w:r w:rsidRPr="00EE4894">
        <w:rPr>
          <w:rFonts w:cs="Times New Roman"/>
          <w:szCs w:val="24"/>
        </w:rPr>
        <w:t>Rempel, R. (2012). Effects of climate change on</w:t>
      </w:r>
      <w:r w:rsidRPr="00FE0685">
        <w:rPr>
          <w:rFonts w:cs="Times New Roman"/>
          <w:szCs w:val="24"/>
        </w:rPr>
        <w:t xml:space="preserve"> moose populations: A vulnerability analysis for the Clay Belt</w:t>
      </w:r>
      <w:r w:rsidRPr="00015F67">
        <w:rPr>
          <w:rFonts w:cs="Times New Roman"/>
          <w:szCs w:val="24"/>
        </w:rPr>
        <w:t xml:space="preserve"> Ecodistrict (3E-1) in Northeastern Ontario. Thunder Bay, Ontario: Ontario Ministry of Natural Resources.</w:t>
      </w:r>
    </w:p>
    <w:p w14:paraId="00C441B1" w14:textId="77777777" w:rsidR="00376FAD" w:rsidRPr="00015F67" w:rsidRDefault="00376FAD" w:rsidP="00376FAD">
      <w:pPr>
        <w:spacing w:after="0"/>
        <w:ind w:left="284" w:hanging="284"/>
        <w:rPr>
          <w:rFonts w:cs="Times New Roman"/>
          <w:szCs w:val="24"/>
        </w:rPr>
      </w:pPr>
      <w:r w:rsidRPr="00015F67">
        <w:rPr>
          <w:rFonts w:cs="Times New Roman"/>
          <w:szCs w:val="24"/>
        </w:rPr>
        <w:t>Rettie, W.J. and Messier, F. (2000). Hierarchical habitat selection by woodland caribou: its relationship to limiting factors. Ecography 23, 466-478. doi:</w:t>
      </w:r>
      <w:r w:rsidRPr="00015F67">
        <w:t xml:space="preserve"> </w:t>
      </w:r>
      <w:r w:rsidRPr="00015F67">
        <w:rPr>
          <w:rFonts w:cs="Times New Roman"/>
          <w:szCs w:val="24"/>
        </w:rPr>
        <w:t>10.1111/j.1600-0587.2000.tb00303.x</w:t>
      </w:r>
    </w:p>
    <w:p w14:paraId="0418D13C" w14:textId="77777777" w:rsidR="00376FAD" w:rsidRPr="00015F67" w:rsidRDefault="00376FAD" w:rsidP="00376FAD">
      <w:pPr>
        <w:spacing w:after="0"/>
        <w:ind w:left="284" w:hanging="284"/>
        <w:rPr>
          <w:rFonts w:cs="Times New Roman"/>
          <w:szCs w:val="24"/>
        </w:rPr>
      </w:pPr>
      <w:r w:rsidRPr="00015F67">
        <w:rPr>
          <w:rFonts w:cs="Times New Roman"/>
          <w:szCs w:val="24"/>
        </w:rPr>
        <w:t>Seip, D.R. (1991). Predation and caribou populations. Rangifer (Special Issue) 7, 46-52. doi: 10.7557/2.11.4.993</w:t>
      </w:r>
    </w:p>
    <w:p w14:paraId="471FAB89" w14:textId="77777777" w:rsidR="00376FAD" w:rsidRPr="00015F67" w:rsidRDefault="00376FAD" w:rsidP="00376FAD">
      <w:pPr>
        <w:spacing w:after="0"/>
        <w:ind w:left="284" w:hanging="284"/>
        <w:rPr>
          <w:rFonts w:cs="Times New Roman"/>
          <w:szCs w:val="24"/>
        </w:rPr>
      </w:pPr>
      <w:r w:rsidRPr="00015F67">
        <w:rPr>
          <w:rFonts w:cs="Times New Roman"/>
          <w:szCs w:val="24"/>
        </w:rPr>
        <w:t>Seip, D.R. and Chicowski, D.B. 1996. Population ecology of caribou in British Columbia. Rangifer Special Issue 9, 73-80. doi: 10.7557/2.16.4.1223</w:t>
      </w:r>
    </w:p>
    <w:p w14:paraId="250489B6" w14:textId="3DB2BBCD" w:rsidR="00376FAD" w:rsidRDefault="00376FAD" w:rsidP="00376FAD">
      <w:pPr>
        <w:spacing w:after="0"/>
        <w:ind w:left="284" w:hanging="284"/>
        <w:rPr>
          <w:rFonts w:cs="Times New Roman"/>
          <w:szCs w:val="24"/>
        </w:rPr>
      </w:pPr>
      <w:r w:rsidRPr="00015F67">
        <w:rPr>
          <w:rFonts w:cs="Times New Roman"/>
          <w:szCs w:val="24"/>
        </w:rPr>
        <w:lastRenderedPageBreak/>
        <w:t>Serrouya, R., McLellan, B., and Boutin, S. (2015). Testing predator-prey theory using broad-scale manipulations and independent validation. J. Anim. Ecol. 84, 1600-1609. doi: 10.1111/1365-2656.12413</w:t>
      </w:r>
    </w:p>
    <w:p w14:paraId="5DB5CDFD" w14:textId="4A2B6E9E" w:rsidR="006D26B8" w:rsidRPr="006D26B8" w:rsidRDefault="006D26B8" w:rsidP="006D26B8">
      <w:pPr>
        <w:spacing w:after="0"/>
        <w:ind w:left="284" w:hanging="284"/>
      </w:pPr>
      <w:r>
        <w:rPr>
          <w:color w:val="222222"/>
        </w:rPr>
        <w:t>Schwantje, H., Macbeth, B., Kutz, S. and Elkin, B., 2016. British Columbia Boreal Caribou Health Program, progress report: year 2 (February 1, 2015–March 31, 2016</w:t>
      </w:r>
      <w:r w:rsidRPr="006D26B8">
        <w:rPr>
          <w:i/>
          <w:color w:val="222222"/>
        </w:rPr>
        <w:t xml:space="preserve">). </w:t>
      </w:r>
      <w:r w:rsidRPr="006D26B8">
        <w:rPr>
          <w:iCs/>
          <w:color w:val="222222"/>
        </w:rPr>
        <w:t>British Columbia Boreal Caribou Health Research Program Working Group</w:t>
      </w:r>
      <w:r w:rsidRPr="006D26B8">
        <w:rPr>
          <w:color w:val="222222"/>
        </w:rPr>
        <w:t xml:space="preserve">, </w:t>
      </w:r>
      <w:r w:rsidRPr="006D26B8">
        <w:rPr>
          <w:iCs/>
          <w:color w:val="222222"/>
        </w:rPr>
        <w:t>49</w:t>
      </w:r>
      <w:r w:rsidRPr="006D26B8">
        <w:rPr>
          <w:color w:val="222222"/>
        </w:rPr>
        <w:t>.</w:t>
      </w:r>
      <w:r>
        <w:rPr>
          <w:color w:val="222222"/>
        </w:rPr>
        <w:t xml:space="preserve"> Accessed January 26, 2019 online at </w:t>
      </w:r>
      <w:r w:rsidRPr="006D26B8">
        <w:rPr>
          <w:color w:val="222222"/>
        </w:rPr>
        <w:t>http://www.bcogris.ca/sites/default/files/bcip-2014-05-boreal-caribou-health-study-final-report-year-2.pdf</w:t>
      </w:r>
    </w:p>
    <w:p w14:paraId="0CDB7B19" w14:textId="45700CB0" w:rsidR="003E48FA" w:rsidRDefault="003E48FA" w:rsidP="00376FAD">
      <w:pPr>
        <w:spacing w:after="0"/>
        <w:ind w:left="284" w:hanging="284"/>
        <w:rPr>
          <w:rFonts w:cs="Times New Roman"/>
          <w:szCs w:val="24"/>
        </w:rPr>
      </w:pPr>
      <w:r>
        <w:rPr>
          <w:rFonts w:cs="Times New Roman"/>
          <w:szCs w:val="24"/>
        </w:rPr>
        <w:t>Schneider, R.R., Hauer, G., and Boutin, S. (2010). Triage for conserving populations of threatened species: the case of woodland caribou in Alberta. Bio. Cons. 143(7), 1603-1611.</w:t>
      </w:r>
    </w:p>
    <w:p w14:paraId="4B9E30F9" w14:textId="1077A559" w:rsidR="007B1871" w:rsidRPr="00015F67" w:rsidRDefault="007B1871" w:rsidP="00376FAD">
      <w:pPr>
        <w:spacing w:after="0"/>
        <w:ind w:left="284" w:hanging="284"/>
        <w:rPr>
          <w:rFonts w:cs="Times New Roman"/>
          <w:szCs w:val="24"/>
        </w:rPr>
      </w:pPr>
      <w:r w:rsidRPr="007B1871">
        <w:rPr>
          <w:rFonts w:cs="Times New Roman"/>
          <w:szCs w:val="24"/>
        </w:rPr>
        <w:t xml:space="preserve">Shackelford, N., Standish, R.J., </w:t>
      </w:r>
      <w:r>
        <w:rPr>
          <w:rFonts w:cs="Times New Roman"/>
          <w:szCs w:val="24"/>
        </w:rPr>
        <w:t>Ripple, W. and Starzomski, B.M.</w:t>
      </w:r>
      <w:r w:rsidRPr="007B1871">
        <w:rPr>
          <w:rFonts w:cs="Times New Roman"/>
          <w:szCs w:val="24"/>
        </w:rPr>
        <w:t xml:space="preserve"> </w:t>
      </w:r>
      <w:r>
        <w:rPr>
          <w:rFonts w:cs="Times New Roman"/>
          <w:szCs w:val="24"/>
        </w:rPr>
        <w:t>(</w:t>
      </w:r>
      <w:r w:rsidRPr="007B1871">
        <w:rPr>
          <w:rFonts w:cs="Times New Roman"/>
          <w:szCs w:val="24"/>
        </w:rPr>
        <w:t>2018</w:t>
      </w:r>
      <w:r>
        <w:rPr>
          <w:rFonts w:cs="Times New Roman"/>
          <w:szCs w:val="24"/>
        </w:rPr>
        <w:t>)</w:t>
      </w:r>
      <w:r w:rsidRPr="007B1871">
        <w:rPr>
          <w:rFonts w:cs="Times New Roman"/>
          <w:szCs w:val="24"/>
        </w:rPr>
        <w:t xml:space="preserve">. Threats to biodiversity from cumulative human impacts in one of North America's last wildlife frontiers. </w:t>
      </w:r>
      <w:r>
        <w:rPr>
          <w:rFonts w:cs="Times New Roman"/>
          <w:szCs w:val="24"/>
        </w:rPr>
        <w:t xml:space="preserve">Cons. Biol. 32, </w:t>
      </w:r>
      <w:r w:rsidRPr="007B1871">
        <w:rPr>
          <w:rFonts w:cs="Times New Roman"/>
          <w:szCs w:val="24"/>
        </w:rPr>
        <w:t>672-684.</w:t>
      </w:r>
      <w:r>
        <w:rPr>
          <w:rFonts w:cs="Times New Roman"/>
          <w:szCs w:val="24"/>
        </w:rPr>
        <w:t xml:space="preserve"> </w:t>
      </w:r>
      <w:r>
        <w:t>doi: 10.1111/cobi.13036</w:t>
      </w:r>
    </w:p>
    <w:p w14:paraId="3A23C4AA" w14:textId="77777777" w:rsidR="00376FAD" w:rsidRPr="00015F67" w:rsidRDefault="00376FAD" w:rsidP="00376FAD">
      <w:pPr>
        <w:spacing w:after="0"/>
        <w:ind w:left="284" w:hanging="284"/>
        <w:rPr>
          <w:rFonts w:cs="Times New Roman"/>
          <w:szCs w:val="24"/>
        </w:rPr>
      </w:pPr>
      <w:r w:rsidRPr="00015F67">
        <w:rPr>
          <w:rFonts w:cs="Times New Roman"/>
          <w:szCs w:val="24"/>
        </w:rPr>
        <w:t>Sinclair, A.J., Doelle, M., and Duinker, P.N. (2017). Looking up, down, and sideways: Reconceiving cumulative effects assessment as a mindset. Environmental Impact Assessment Review 62, 183-194. doi: 10.1016/j.eiar.2016.04.007</w:t>
      </w:r>
    </w:p>
    <w:p w14:paraId="093C746B" w14:textId="77777777" w:rsidR="00376FAD" w:rsidRPr="00015F67" w:rsidRDefault="00376FAD" w:rsidP="00376FAD">
      <w:pPr>
        <w:spacing w:after="0"/>
        <w:ind w:left="284" w:hanging="284"/>
        <w:rPr>
          <w:rFonts w:cs="Times New Roman"/>
          <w:szCs w:val="24"/>
        </w:rPr>
      </w:pPr>
      <w:r w:rsidRPr="00015F67">
        <w:rPr>
          <w:rFonts w:cs="Times New Roman"/>
          <w:szCs w:val="24"/>
        </w:rPr>
        <w:t>Smith, K.G., and Pittaway, L. (2011). Little smoky woodland caribou calf survival enhancement project. Rangifer 31, 97-102. doi: 10.7557/2.31.2.1994</w:t>
      </w:r>
    </w:p>
    <w:p w14:paraId="6F4AEB5C" w14:textId="77777777" w:rsidR="00376FAD" w:rsidRPr="00015F67" w:rsidRDefault="00376FAD" w:rsidP="00376FAD">
      <w:pPr>
        <w:spacing w:after="0"/>
        <w:ind w:left="284" w:hanging="284"/>
        <w:rPr>
          <w:rFonts w:cs="Times New Roman"/>
          <w:szCs w:val="24"/>
        </w:rPr>
      </w:pPr>
      <w:r w:rsidRPr="00015F67">
        <w:rPr>
          <w:rFonts w:cs="Times New Roman"/>
          <w:szCs w:val="24"/>
        </w:rPr>
        <w:t>Sorensen, T., McLoughlin, P.D., Hervieux, D., Dzus, E., Nolan, J., Wynes, B. and Boutin, S. (2008). Determining Sustainable Levels of Cumulative Effects for Boreal Caribou. J. Wildlife Manag., 72, 900–905. doi: 10.2193/2007-079</w:t>
      </w:r>
    </w:p>
    <w:p w14:paraId="283414FF" w14:textId="77777777" w:rsidR="00376FAD" w:rsidRPr="00015F67" w:rsidRDefault="00376FAD" w:rsidP="00376FAD">
      <w:pPr>
        <w:spacing w:after="0"/>
        <w:ind w:left="284" w:hanging="284"/>
        <w:rPr>
          <w:rFonts w:cs="Times New Roman"/>
          <w:szCs w:val="24"/>
        </w:rPr>
      </w:pPr>
      <w:r w:rsidRPr="00015F67">
        <w:rPr>
          <w:rFonts w:cs="Times New Roman"/>
          <w:szCs w:val="24"/>
          <w:lang w:val="en-CA"/>
        </w:rPr>
        <w:t xml:space="preserve">Ste-Marie, C., Nelson, E.A., Dabros, A., and Bonneau, M.-E. (2011). </w:t>
      </w:r>
      <w:r w:rsidRPr="00015F67">
        <w:rPr>
          <w:rFonts w:cs="Times New Roman"/>
          <w:szCs w:val="24"/>
        </w:rPr>
        <w:t>Assisted migration: Introduction to a multifaceted concept. For. Chron. 87, 724-730. doi: 10.5558/tfc2011-089</w:t>
      </w:r>
    </w:p>
    <w:p w14:paraId="08B6A010" w14:textId="24F27360" w:rsidR="00615926" w:rsidRDefault="00615926" w:rsidP="00376FAD">
      <w:pPr>
        <w:spacing w:after="0"/>
        <w:ind w:left="284" w:hanging="284"/>
        <w:rPr>
          <w:rFonts w:cs="Times New Roman"/>
          <w:szCs w:val="24"/>
        </w:rPr>
      </w:pPr>
      <w:r w:rsidRPr="00615926">
        <w:rPr>
          <w:rFonts w:cs="Times New Roman"/>
          <w:szCs w:val="24"/>
        </w:rPr>
        <w:t>Stewart</w:t>
      </w:r>
      <w:r>
        <w:rPr>
          <w:rFonts w:cs="Times New Roman"/>
          <w:szCs w:val="24"/>
        </w:rPr>
        <w:t>, F.E</w:t>
      </w:r>
      <w:r w:rsidRPr="00615926">
        <w:rPr>
          <w:rFonts w:cs="Times New Roman"/>
          <w:szCs w:val="24"/>
        </w:rPr>
        <w:t>. 2018. Understanding and sampling ecological process for biodiversity conservation in heterogeneous landscapes. PhD Dissertation, University of Victoria.</w:t>
      </w:r>
      <w:r w:rsidR="00A21B89">
        <w:rPr>
          <w:rFonts w:cs="Times New Roman"/>
          <w:szCs w:val="24"/>
        </w:rPr>
        <w:t xml:space="preserve"> Accessed online January 24, 2019 at </w:t>
      </w:r>
      <w:r w:rsidR="00371CD6" w:rsidRPr="00371CD6">
        <w:rPr>
          <w:rFonts w:cs="Times New Roman"/>
          <w:szCs w:val="24"/>
        </w:rPr>
        <w:t>https://dspace.library.uvic.ca/bitstream/handle/1828/9329/Stewart_Frances_PhD_2018.pdf</w:t>
      </w:r>
    </w:p>
    <w:p w14:paraId="2905EF0F" w14:textId="4FC1C70E" w:rsidR="00191F33" w:rsidRDefault="00191F33" w:rsidP="00376FAD">
      <w:pPr>
        <w:spacing w:after="0"/>
        <w:ind w:left="284" w:hanging="284"/>
        <w:rPr>
          <w:rFonts w:cs="Times New Roman"/>
          <w:szCs w:val="24"/>
        </w:rPr>
      </w:pPr>
      <w:r>
        <w:rPr>
          <w:rFonts w:cs="Times New Roman"/>
          <w:szCs w:val="24"/>
        </w:rPr>
        <w:t>Stewart, F.E.</w:t>
      </w:r>
      <w:r w:rsidRPr="00191F33">
        <w:rPr>
          <w:rFonts w:cs="Times New Roman"/>
          <w:szCs w:val="24"/>
        </w:rPr>
        <w:t>, Volpe, J.P., Taylor, J.S., Bowman, J., Thomas, P.J</w:t>
      </w:r>
      <w:r>
        <w:rPr>
          <w:rFonts w:cs="Times New Roman"/>
          <w:szCs w:val="24"/>
        </w:rPr>
        <w:t>., Pybus, M.J. and Fisher, J.T.</w:t>
      </w:r>
      <w:r w:rsidRPr="00191F33">
        <w:rPr>
          <w:rFonts w:cs="Times New Roman"/>
          <w:szCs w:val="24"/>
        </w:rPr>
        <w:t xml:space="preserve"> </w:t>
      </w:r>
      <w:r>
        <w:rPr>
          <w:rFonts w:cs="Times New Roman"/>
          <w:szCs w:val="24"/>
        </w:rPr>
        <w:t>(</w:t>
      </w:r>
      <w:r w:rsidRPr="00191F33">
        <w:rPr>
          <w:rFonts w:cs="Times New Roman"/>
          <w:szCs w:val="24"/>
        </w:rPr>
        <w:t>2017</w:t>
      </w:r>
      <w:r>
        <w:rPr>
          <w:rFonts w:cs="Times New Roman"/>
          <w:szCs w:val="24"/>
        </w:rPr>
        <w:t>)</w:t>
      </w:r>
      <w:r w:rsidRPr="00191F33">
        <w:rPr>
          <w:rFonts w:cs="Times New Roman"/>
          <w:szCs w:val="24"/>
        </w:rPr>
        <w:t xml:space="preserve">. Distinguishing reintroduction from recolonization </w:t>
      </w:r>
      <w:r>
        <w:rPr>
          <w:rFonts w:cs="Times New Roman"/>
          <w:szCs w:val="24"/>
        </w:rPr>
        <w:t>with genetic testing. Biol.</w:t>
      </w:r>
      <w:r w:rsidRPr="00191F33">
        <w:rPr>
          <w:rFonts w:cs="Times New Roman"/>
          <w:szCs w:val="24"/>
        </w:rPr>
        <w:t xml:space="preserve"> C</w:t>
      </w:r>
      <w:r>
        <w:rPr>
          <w:rFonts w:cs="Times New Roman"/>
          <w:szCs w:val="24"/>
        </w:rPr>
        <w:t>ons.</w:t>
      </w:r>
      <w:r w:rsidRPr="00191F33">
        <w:rPr>
          <w:rFonts w:cs="Times New Roman"/>
          <w:szCs w:val="24"/>
        </w:rPr>
        <w:t xml:space="preserve"> 214, pp.242-249.</w:t>
      </w:r>
      <w:r>
        <w:rPr>
          <w:rFonts w:cs="Times New Roman"/>
          <w:szCs w:val="24"/>
        </w:rPr>
        <w:t xml:space="preserve"> doi: </w:t>
      </w:r>
      <w:r w:rsidRPr="00191F33">
        <w:rPr>
          <w:rFonts w:cs="Times New Roman"/>
          <w:szCs w:val="24"/>
        </w:rPr>
        <w:t>10.1016/j.biocon.2017.08.004</w:t>
      </w:r>
    </w:p>
    <w:p w14:paraId="4CF1F249" w14:textId="6EC57AD3" w:rsidR="00A16D48" w:rsidRDefault="00A16D48" w:rsidP="00376FAD">
      <w:pPr>
        <w:spacing w:after="0"/>
        <w:ind w:left="284" w:hanging="284"/>
        <w:rPr>
          <w:rFonts w:cs="Times New Roman"/>
          <w:szCs w:val="24"/>
        </w:rPr>
      </w:pPr>
      <w:r w:rsidRPr="00A16D48">
        <w:rPr>
          <w:rFonts w:cs="Times New Roman"/>
          <w:szCs w:val="24"/>
        </w:rPr>
        <w:t>Stewart, F.E., Fisher, J.T</w:t>
      </w:r>
      <w:r>
        <w:rPr>
          <w:rFonts w:cs="Times New Roman"/>
          <w:szCs w:val="24"/>
        </w:rPr>
        <w:t>., Burton, A.C. and Volpe, J.P.</w:t>
      </w:r>
      <w:r w:rsidRPr="00A16D48">
        <w:rPr>
          <w:rFonts w:cs="Times New Roman"/>
          <w:szCs w:val="24"/>
        </w:rPr>
        <w:t xml:space="preserve"> </w:t>
      </w:r>
      <w:r>
        <w:rPr>
          <w:rFonts w:cs="Times New Roman"/>
          <w:szCs w:val="24"/>
        </w:rPr>
        <w:t>(</w:t>
      </w:r>
      <w:r w:rsidRPr="00A16D48">
        <w:rPr>
          <w:rFonts w:cs="Times New Roman"/>
          <w:szCs w:val="24"/>
        </w:rPr>
        <w:t>2018</w:t>
      </w:r>
      <w:r>
        <w:rPr>
          <w:rFonts w:cs="Times New Roman"/>
          <w:szCs w:val="24"/>
        </w:rPr>
        <w:t>)</w:t>
      </w:r>
      <w:r w:rsidRPr="00A16D48">
        <w:rPr>
          <w:rFonts w:cs="Times New Roman"/>
          <w:szCs w:val="24"/>
        </w:rPr>
        <w:t>. Species occurrence data reflect the magnitude of animal movements better than the proximity of animal space use. Ecosphere, 9(2).</w:t>
      </w:r>
      <w:r>
        <w:rPr>
          <w:rFonts w:cs="Times New Roman"/>
          <w:szCs w:val="24"/>
        </w:rPr>
        <w:t xml:space="preserve"> doi: </w:t>
      </w:r>
      <w:r w:rsidRPr="00A16D48">
        <w:rPr>
          <w:rFonts w:cs="Times New Roman"/>
          <w:szCs w:val="24"/>
        </w:rPr>
        <w:t>10.1002/ecs2.2112</w:t>
      </w:r>
    </w:p>
    <w:p w14:paraId="7C191303" w14:textId="7E7049EC" w:rsidR="00376FAD" w:rsidRPr="00015F67" w:rsidRDefault="00376FAD" w:rsidP="00376FAD">
      <w:pPr>
        <w:spacing w:after="0"/>
        <w:ind w:left="284" w:hanging="284"/>
        <w:rPr>
          <w:rFonts w:cs="Times New Roman"/>
          <w:szCs w:val="24"/>
        </w:rPr>
      </w:pPr>
      <w:r w:rsidRPr="00015F67">
        <w:rPr>
          <w:rFonts w:cs="Times New Roman"/>
          <w:szCs w:val="24"/>
        </w:rPr>
        <w:t>Timoney, K.P. (2003). The changing disturbance regime of the boreal forest of the Canadian prairie provinces. For. Chron. 79, 502-516. doi: 10.5558/tfc79502-3</w:t>
      </w:r>
    </w:p>
    <w:p w14:paraId="68FB5B7D" w14:textId="77777777" w:rsidR="00376FAD" w:rsidRPr="00015F67" w:rsidRDefault="00376FAD" w:rsidP="00376FAD">
      <w:pPr>
        <w:spacing w:after="0"/>
        <w:ind w:left="284" w:hanging="284"/>
        <w:rPr>
          <w:rFonts w:cs="Times New Roman"/>
          <w:szCs w:val="24"/>
        </w:rPr>
      </w:pPr>
      <w:r w:rsidRPr="00015F67">
        <w:rPr>
          <w:rFonts w:cs="Times New Roman"/>
          <w:szCs w:val="24"/>
        </w:rPr>
        <w:t>Venier, L.A., Thompson, I.D., Fleming, R., Malcolm, J., Aubin, I., Trofymow, J.A., Langor, D., Sturrock, R., Patry, C., Outerbridge, R.O., Holmes, S.B., Haeussler, S., De Grandpré, L., Chen, H.Y.H., Bayne, E., Arsenault, A., and Brandt, J.P. (2014). Effects of natural resource development on the terrestrial biodiversity of Canadian boreal forests. Env. Rev. 22, 457-490. doi: 10.1139/er-2013-0075</w:t>
      </w:r>
    </w:p>
    <w:p w14:paraId="0DF1BEED" w14:textId="77777777" w:rsidR="00376FAD" w:rsidRPr="00015F67" w:rsidRDefault="00376FAD" w:rsidP="00376FAD">
      <w:pPr>
        <w:spacing w:after="0"/>
        <w:ind w:left="284" w:hanging="284"/>
        <w:rPr>
          <w:rFonts w:cs="Times New Roman"/>
          <w:szCs w:val="24"/>
        </w:rPr>
      </w:pPr>
      <w:r w:rsidRPr="00015F67">
        <w:rPr>
          <w:rFonts w:cs="Times New Roman"/>
          <w:szCs w:val="24"/>
          <w:lang w:val="en-CA"/>
        </w:rPr>
        <w:t xml:space="preserve">Vistens, I., and Nelleman, C. (2008). </w:t>
      </w:r>
      <w:r w:rsidRPr="00015F67">
        <w:rPr>
          <w:rFonts w:cs="Times New Roman"/>
          <w:szCs w:val="24"/>
        </w:rPr>
        <w:t>The matter of spatial and temporal scales: a review of reindeer and caribou response to human activity. Polar Biol. 31, 399-407. doi: 10.1007/s00300-007-0377-9</w:t>
      </w:r>
    </w:p>
    <w:p w14:paraId="0E364EE3" w14:textId="77777777" w:rsidR="00376FAD" w:rsidRPr="00015F67" w:rsidRDefault="00376FAD" w:rsidP="00376FAD">
      <w:pPr>
        <w:spacing w:after="0"/>
        <w:ind w:left="284" w:hanging="284"/>
        <w:rPr>
          <w:rFonts w:cs="Times New Roman"/>
          <w:szCs w:val="24"/>
        </w:rPr>
      </w:pPr>
      <w:r w:rsidRPr="00015F67">
        <w:rPr>
          <w:rFonts w:cs="Times New Roman"/>
          <w:szCs w:val="24"/>
        </w:rPr>
        <w:t>Vors, L.S., and Boyce, M.S. (2009). Global declines of caribou and reindeer. Glob. Change Biol. 15, 2626–2633. 10.1111/j.1365-2486.2009.01974.x</w:t>
      </w:r>
    </w:p>
    <w:p w14:paraId="77C3A67A" w14:textId="4C35077C" w:rsidR="002B0571" w:rsidRDefault="002B0571" w:rsidP="00376FAD">
      <w:pPr>
        <w:spacing w:after="0"/>
        <w:ind w:left="284" w:hanging="284"/>
        <w:rPr>
          <w:rFonts w:cs="Times New Roman"/>
          <w:szCs w:val="24"/>
        </w:rPr>
      </w:pPr>
      <w:r w:rsidRPr="004B56E9">
        <w:rPr>
          <w:rFonts w:cs="Times New Roman"/>
          <w:szCs w:val="24"/>
        </w:rPr>
        <w:lastRenderedPageBreak/>
        <w:t>Webster, L. 1997. The effects of human related harassment on Caribou (</w:t>
      </w:r>
      <w:r w:rsidRPr="00D27E07">
        <w:rPr>
          <w:rFonts w:cs="Times New Roman"/>
          <w:i/>
          <w:szCs w:val="24"/>
        </w:rPr>
        <w:t>Rangifer tarandus</w:t>
      </w:r>
      <w:r w:rsidRPr="004B56E9">
        <w:rPr>
          <w:rFonts w:cs="Times New Roman"/>
          <w:szCs w:val="24"/>
        </w:rPr>
        <w:t xml:space="preserve">). </w:t>
      </w:r>
      <w:r>
        <w:rPr>
          <w:rFonts w:cs="Times New Roman"/>
          <w:szCs w:val="24"/>
        </w:rPr>
        <w:t xml:space="preserve">Accessed 8 February, 2018 online at </w:t>
      </w:r>
      <w:r w:rsidRPr="00D27E07">
        <w:rPr>
          <w:rFonts w:cs="Times New Roman"/>
          <w:szCs w:val="24"/>
        </w:rPr>
        <w:t>http://www.env.gov.bc.ca/cariboo/env_stewardship</w:t>
      </w:r>
      <w:r>
        <w:rPr>
          <w:rFonts w:cs="Times New Roman"/>
          <w:szCs w:val="24"/>
        </w:rPr>
        <w:t>/</w:t>
      </w:r>
      <w:r w:rsidRPr="004B56E9">
        <w:rPr>
          <w:rFonts w:cs="Times New Roman"/>
          <w:szCs w:val="24"/>
        </w:rPr>
        <w:t>wildlife/inventory/car</w:t>
      </w:r>
      <w:r>
        <w:rPr>
          <w:rFonts w:cs="Times New Roman"/>
          <w:szCs w:val="24"/>
        </w:rPr>
        <w:t>ibou/mtncar/harass/impacts.pdf</w:t>
      </w:r>
    </w:p>
    <w:p w14:paraId="547D0433" w14:textId="11EE230F" w:rsidR="00376FAD" w:rsidRPr="00015F67" w:rsidRDefault="00376FAD" w:rsidP="00376FAD">
      <w:pPr>
        <w:spacing w:after="0"/>
        <w:ind w:left="284" w:hanging="284"/>
        <w:rPr>
          <w:rFonts w:cs="Times New Roman"/>
          <w:szCs w:val="24"/>
        </w:rPr>
      </w:pPr>
      <w:r w:rsidRPr="00015F67">
        <w:rPr>
          <w:rFonts w:cs="Times New Roman"/>
          <w:szCs w:val="24"/>
        </w:rPr>
        <w:t>Weckworth, B.V., Musiani, M., McDevitt, A.D., Hebblewhite, M., and Stefano, M. (2012). Reconstruction of caribou evolutionary history in Western North America and its implications for conservation. Mol. Ecol. 21, 3610-3624. doi: 10.1111/j.1365-294X.2012.05621.x</w:t>
      </w:r>
    </w:p>
    <w:p w14:paraId="2A70C415" w14:textId="479032A2" w:rsidR="00EC2788" w:rsidRDefault="00EC2788" w:rsidP="00376FAD">
      <w:pPr>
        <w:spacing w:after="0"/>
        <w:ind w:left="284" w:hanging="284"/>
        <w:rPr>
          <w:rFonts w:cs="Times New Roman"/>
          <w:szCs w:val="24"/>
        </w:rPr>
      </w:pPr>
      <w:r>
        <w:rPr>
          <w:rFonts w:cs="Times New Roman"/>
          <w:szCs w:val="24"/>
        </w:rPr>
        <w:t xml:space="preserve">White, J.C., Wulder, M.A., Hermosilla, T., Coops, N.C., and Hobart, G. </w:t>
      </w:r>
      <w:r w:rsidR="00D253C8">
        <w:rPr>
          <w:rFonts w:cs="Times New Roman"/>
          <w:szCs w:val="24"/>
        </w:rPr>
        <w:t>(2017).</w:t>
      </w:r>
      <w:r>
        <w:rPr>
          <w:rFonts w:cs="Times New Roman"/>
          <w:szCs w:val="24"/>
        </w:rPr>
        <w:t xml:space="preserve">A nationwide annual characterization of 25 years of forest disturbance and recovery for Canada using Landsat time series. </w:t>
      </w:r>
      <w:r w:rsidR="00D253C8">
        <w:rPr>
          <w:rFonts w:cs="Times New Roman"/>
          <w:szCs w:val="24"/>
        </w:rPr>
        <w:t xml:space="preserve">Rem. Sens. Env. 194, 303-321. doi: </w:t>
      </w:r>
      <w:r w:rsidR="00D253C8">
        <w:t>10.1016/j.rse.2017.03.035</w:t>
      </w:r>
    </w:p>
    <w:p w14:paraId="5B16F909" w14:textId="6C62EED1" w:rsidR="00376FAD" w:rsidRPr="00015F67" w:rsidRDefault="00376FAD" w:rsidP="00376FAD">
      <w:pPr>
        <w:spacing w:after="0"/>
        <w:ind w:left="284" w:hanging="284"/>
        <w:rPr>
          <w:rFonts w:cs="Times New Roman"/>
          <w:szCs w:val="24"/>
        </w:rPr>
      </w:pPr>
      <w:r w:rsidRPr="00015F67">
        <w:rPr>
          <w:rFonts w:cs="Times New Roman"/>
          <w:szCs w:val="24"/>
        </w:rPr>
        <w:t>Winder, R.S., Nelson, E.A., and Beardmore, T. (2011). Ecological implications for assisted migration in Canadian forests. For. Chron. 87, 731-744. doi: 10.5558/tfc2011-090</w:t>
      </w:r>
    </w:p>
    <w:p w14:paraId="1B5CA650" w14:textId="77777777" w:rsidR="00376FAD" w:rsidRPr="00015F67" w:rsidRDefault="00376FAD" w:rsidP="00376FAD">
      <w:pPr>
        <w:spacing w:after="0"/>
        <w:ind w:left="284" w:hanging="284"/>
        <w:rPr>
          <w:rFonts w:cs="Times New Roman"/>
          <w:szCs w:val="24"/>
        </w:rPr>
      </w:pPr>
      <w:r w:rsidRPr="00015F67">
        <w:rPr>
          <w:rFonts w:cs="Times New Roman"/>
          <w:szCs w:val="24"/>
        </w:rPr>
        <w:t>Wittmer, H.U., McLellan, B.N., Seip, D.R., Young, J.A., Kinley, T.A., Watts, G.S., and Hamilton, D. (2005a). Population dynamics of the endangered mountain ecotype of Woodland Caribou (</w:t>
      </w:r>
      <w:r w:rsidRPr="00015F67">
        <w:rPr>
          <w:rFonts w:cs="Times New Roman"/>
          <w:i/>
          <w:szCs w:val="24"/>
        </w:rPr>
        <w:t>Rangifer tarandus</w:t>
      </w:r>
      <w:r w:rsidRPr="00015F67">
        <w:rPr>
          <w:rFonts w:cs="Times New Roman"/>
          <w:szCs w:val="24"/>
        </w:rPr>
        <w:t xml:space="preserve"> caribou) in British Columbia, Canada. Can. J. Zool. 83, 367-418. doi: 10.1139/z05-034</w:t>
      </w:r>
    </w:p>
    <w:p w14:paraId="4929C222" w14:textId="416068F8" w:rsidR="00376FAD" w:rsidRDefault="00376FAD" w:rsidP="00376FAD">
      <w:pPr>
        <w:rPr>
          <w:rFonts w:cs="Times New Roman"/>
          <w:szCs w:val="24"/>
        </w:rPr>
      </w:pPr>
      <w:r w:rsidRPr="00015F67">
        <w:rPr>
          <w:rFonts w:cs="Times New Roman"/>
          <w:szCs w:val="24"/>
        </w:rPr>
        <w:t>Wittmer, H.U., Sinclair, A.R.E., and McLellan, B.N. (2005b). The role of predation in the decline and extirpation of woodland caribou. Oecologia 144, 257-267. doi: 10.1007/s00442-005-0055-y</w:t>
      </w:r>
    </w:p>
    <w:p w14:paraId="2AA7D4DA" w14:textId="587A7D15" w:rsidR="00C76E98" w:rsidRDefault="00C76E98" w:rsidP="00376FAD">
      <w:pPr>
        <w:rPr>
          <w:rFonts w:cs="Times New Roman"/>
          <w:szCs w:val="24"/>
        </w:rPr>
      </w:pPr>
      <w:r w:rsidRPr="00C76E98">
        <w:rPr>
          <w:rFonts w:cs="Times New Roman"/>
          <w:szCs w:val="24"/>
        </w:rPr>
        <w:t>Wittmer, H.U., McLellan, B.N., Serrouya, R. a</w:t>
      </w:r>
      <w:r>
        <w:rPr>
          <w:rFonts w:cs="Times New Roman"/>
          <w:szCs w:val="24"/>
        </w:rPr>
        <w:t>nd Apps, C.D.</w:t>
      </w:r>
      <w:r w:rsidRPr="00C76E98">
        <w:rPr>
          <w:rFonts w:cs="Times New Roman"/>
          <w:szCs w:val="24"/>
        </w:rPr>
        <w:t xml:space="preserve"> </w:t>
      </w:r>
      <w:r>
        <w:rPr>
          <w:rFonts w:cs="Times New Roman"/>
          <w:szCs w:val="24"/>
        </w:rPr>
        <w:t>(</w:t>
      </w:r>
      <w:r w:rsidRPr="00C76E98">
        <w:rPr>
          <w:rFonts w:cs="Times New Roman"/>
          <w:szCs w:val="24"/>
        </w:rPr>
        <w:t>2007</w:t>
      </w:r>
      <w:r>
        <w:rPr>
          <w:rFonts w:cs="Times New Roman"/>
          <w:szCs w:val="24"/>
        </w:rPr>
        <w:t>)</w:t>
      </w:r>
      <w:r w:rsidRPr="00C76E98">
        <w:rPr>
          <w:rFonts w:cs="Times New Roman"/>
          <w:szCs w:val="24"/>
        </w:rPr>
        <w:t xml:space="preserve">. Changes in landscape composition influence the decline of a threatened woodland caribou population. </w:t>
      </w:r>
      <w:r>
        <w:rPr>
          <w:rFonts w:cs="Times New Roman"/>
          <w:szCs w:val="24"/>
        </w:rPr>
        <w:t>J. Anim. Ecol., 76-</w:t>
      </w:r>
      <w:r w:rsidRPr="00C76E98">
        <w:rPr>
          <w:rFonts w:cs="Times New Roman"/>
          <w:szCs w:val="24"/>
        </w:rPr>
        <w:t>568-579.</w:t>
      </w:r>
      <w:r>
        <w:rPr>
          <w:rFonts w:cs="Times New Roman"/>
          <w:szCs w:val="24"/>
        </w:rPr>
        <w:t xml:space="preserve"> doi: </w:t>
      </w:r>
      <w:r w:rsidRPr="00C76E98">
        <w:rPr>
          <w:rFonts w:cs="Times New Roman"/>
          <w:szCs w:val="24"/>
        </w:rPr>
        <w:t>10.1111/j.1365-2656.2007.01220.x</w:t>
      </w:r>
    </w:p>
    <w:p w14:paraId="6E1D743B" w14:textId="22F7A2BB" w:rsidR="00DC5EFC" w:rsidRDefault="00DC5EFC" w:rsidP="00376FAD">
      <w:pPr>
        <w:rPr>
          <w:rFonts w:cs="Times New Roman"/>
          <w:szCs w:val="24"/>
        </w:rPr>
      </w:pPr>
    </w:p>
    <w:p w14:paraId="75631BB7" w14:textId="7ACAA8DE" w:rsidR="00DC5EFC" w:rsidRDefault="00DC5EFC" w:rsidP="00376FAD">
      <w:pPr>
        <w:rPr>
          <w:rFonts w:cs="Times New Roman"/>
          <w:szCs w:val="24"/>
        </w:rPr>
        <w:sectPr w:rsidR="00DC5EFC" w:rsidSect="00DC5EFC">
          <w:headerReference w:type="even" r:id="rId10"/>
          <w:headerReference w:type="default" r:id="rId11"/>
          <w:footerReference w:type="even" r:id="rId12"/>
          <w:footerReference w:type="default" r:id="rId13"/>
          <w:headerReference w:type="first" r:id="rId14"/>
          <w:pgSz w:w="12240" w:h="15840"/>
          <w:pgMar w:top="1138" w:right="1181" w:bottom="1138" w:left="1282" w:header="283" w:footer="510" w:gutter="0"/>
          <w:lnNumType w:countBy="1" w:restart="continuous"/>
          <w:cols w:space="720"/>
          <w:titlePg/>
          <w:docGrid w:linePitch="360"/>
        </w:sectPr>
      </w:pPr>
    </w:p>
    <w:p w14:paraId="3540D33A" w14:textId="77777777" w:rsidR="003868FE" w:rsidRDefault="003868FE" w:rsidP="003868FE">
      <w:pPr>
        <w:spacing w:before="0" w:after="200" w:line="276" w:lineRule="auto"/>
        <w:rPr>
          <w:b/>
          <w:color w:val="00B050"/>
        </w:rPr>
        <w:sectPr w:rsidR="003868FE" w:rsidSect="00DC5EFC">
          <w:pgSz w:w="15840" w:h="12240" w:orient="landscape"/>
          <w:pgMar w:top="1181" w:right="1138" w:bottom="1282" w:left="1138" w:header="283" w:footer="510" w:gutter="0"/>
          <w:lnNumType w:countBy="1" w:restart="continuous"/>
          <w:cols w:space="720"/>
          <w:titlePg/>
          <w:docGrid w:linePitch="360"/>
        </w:sectPr>
      </w:pPr>
    </w:p>
    <w:p w14:paraId="0F7DB5F0" w14:textId="34F564F8" w:rsidR="003868FE" w:rsidRDefault="003868FE" w:rsidP="003868FE">
      <w:pPr>
        <w:spacing w:before="0" w:after="200" w:line="276" w:lineRule="auto"/>
        <w:rPr>
          <w:color w:val="00B050"/>
        </w:rPr>
      </w:pPr>
      <w:r w:rsidRPr="003868FE">
        <w:rPr>
          <w:b/>
          <w:color w:val="00B050"/>
        </w:rPr>
        <w:t xml:space="preserve">Table </w:t>
      </w:r>
      <w:r>
        <w:rPr>
          <w:b/>
          <w:color w:val="00B050"/>
        </w:rPr>
        <w:t>1</w:t>
      </w:r>
      <w:r w:rsidRPr="003868FE">
        <w:rPr>
          <w:b/>
          <w:color w:val="00B050"/>
        </w:rPr>
        <w:t>.</w:t>
      </w:r>
      <w:r w:rsidR="005547C9">
        <w:rPr>
          <w:color w:val="00B050"/>
        </w:rPr>
        <w:t xml:space="preserve"> Disturbance attributes of study areas included in the BRAT analysis of caribou sustainability for northeastern British Columbia, derived from geospatial analysis of </w:t>
      </w:r>
      <w:commentRangeStart w:id="131"/>
      <w:r w:rsidR="005547C9">
        <w:rPr>
          <w:color w:val="00B050"/>
        </w:rPr>
        <w:t>combined datasets</w:t>
      </w:r>
      <w:commentRangeEnd w:id="131"/>
      <w:r w:rsidR="0069305B">
        <w:rPr>
          <w:rStyle w:val="CommentReference"/>
        </w:rPr>
        <w:commentReference w:id="131"/>
      </w:r>
      <w:r w:rsidR="005547C9">
        <w:rPr>
          <w:color w:val="00B050"/>
        </w:rPr>
        <w:t>.</w:t>
      </w:r>
    </w:p>
    <w:p w14:paraId="0445A3DA" w14:textId="489237EF" w:rsidR="003868FE" w:rsidRPr="003868FE" w:rsidRDefault="003868FE" w:rsidP="0095537C">
      <w:pPr>
        <w:tabs>
          <w:tab w:val="left" w:pos="13467"/>
        </w:tabs>
        <w:spacing w:before="0" w:after="200" w:line="276" w:lineRule="auto"/>
        <w:rPr>
          <w:color w:val="00B050"/>
          <w:u w:val="single"/>
        </w:rPr>
      </w:pPr>
      <w:r w:rsidRPr="003868FE">
        <w:rPr>
          <w:color w:val="00B050"/>
          <w:u w:val="single"/>
        </w:rPr>
        <w:tab/>
      </w:r>
    </w:p>
    <w:p w14:paraId="469C9713" w14:textId="0B216576" w:rsidR="003868FE" w:rsidRPr="003868FE" w:rsidRDefault="003868FE" w:rsidP="0095537C">
      <w:pPr>
        <w:tabs>
          <w:tab w:val="left" w:pos="2552"/>
          <w:tab w:val="left" w:pos="5670"/>
          <w:tab w:val="left" w:pos="8647"/>
          <w:tab w:val="left" w:pos="11907"/>
          <w:tab w:val="left" w:pos="13467"/>
        </w:tabs>
        <w:spacing w:before="0" w:after="200" w:line="276" w:lineRule="auto"/>
        <w:rPr>
          <w:color w:val="00B050"/>
          <w:u w:val="single"/>
        </w:rPr>
      </w:pPr>
      <w:r w:rsidRPr="003868FE">
        <w:rPr>
          <w:color w:val="00B050"/>
          <w:u w:val="single"/>
        </w:rPr>
        <w:t>Attribute</w:t>
      </w:r>
      <w:r w:rsidRPr="003868FE">
        <w:rPr>
          <w:color w:val="00B050"/>
          <w:u w:val="single"/>
        </w:rPr>
        <w:tab/>
        <w:t>Study Area 1</w:t>
      </w:r>
      <w:r w:rsidRPr="003868FE">
        <w:rPr>
          <w:color w:val="00B050"/>
          <w:u w:val="single"/>
        </w:rPr>
        <w:tab/>
        <w:t>Study Area 2</w:t>
      </w:r>
      <w:r w:rsidRPr="003868FE">
        <w:rPr>
          <w:color w:val="00B050"/>
          <w:u w:val="single"/>
        </w:rPr>
        <w:tab/>
        <w:t>Study Area 3</w:t>
      </w:r>
      <w:r w:rsidRPr="003868FE">
        <w:rPr>
          <w:color w:val="00B050"/>
          <w:u w:val="single"/>
        </w:rPr>
        <w:tab/>
        <w:t>Total</w:t>
      </w:r>
      <w:r w:rsidRPr="003868FE">
        <w:rPr>
          <w:color w:val="00B050"/>
          <w:u w:val="single"/>
        </w:rPr>
        <w:tab/>
      </w:r>
    </w:p>
    <w:p w14:paraId="005C9AA2" w14:textId="02AD16C7" w:rsidR="003868FE" w:rsidRPr="0095537C" w:rsidRDefault="003868FE" w:rsidP="005547C9">
      <w:pPr>
        <w:tabs>
          <w:tab w:val="left" w:pos="2410"/>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Pr="0095537C">
        <w:rPr>
          <w:color w:val="00B050"/>
          <w:u w:val="single"/>
        </w:rPr>
        <w:tab/>
        <w:t>km²</w:t>
      </w:r>
      <w:r w:rsidRPr="0095537C">
        <w:rPr>
          <w:color w:val="00B050"/>
          <w:u w:val="single"/>
        </w:rPr>
        <w:tab/>
        <w:t xml:space="preserve">% </w:t>
      </w:r>
      <w:r w:rsidR="0095537C">
        <w:rPr>
          <w:color w:val="00B050"/>
          <w:u w:val="single"/>
        </w:rPr>
        <w:t>Area</w:t>
      </w:r>
      <w:r w:rsidR="0095537C">
        <w:rPr>
          <w:color w:val="00B050"/>
          <w:u w:val="single"/>
        </w:rPr>
        <w:tab/>
      </w:r>
    </w:p>
    <w:p w14:paraId="7BA4ED73" w14:textId="347F5F23"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 xml:space="preserve">Study </w:t>
      </w:r>
      <w:r w:rsidR="0095537C">
        <w:rPr>
          <w:color w:val="00B050"/>
        </w:rPr>
        <w:t>a</w:t>
      </w:r>
      <w:r w:rsidRPr="003868FE">
        <w:rPr>
          <w:color w:val="00B050"/>
        </w:rPr>
        <w:t>rea</w:t>
      </w:r>
      <w:r w:rsidRPr="003868FE">
        <w:rPr>
          <w:color w:val="00B050"/>
        </w:rPr>
        <w:tab/>
        <w:t>8,000</w:t>
      </w:r>
      <w:r w:rsidRPr="003868FE">
        <w:rPr>
          <w:color w:val="00B050"/>
        </w:rPr>
        <w:tab/>
        <w:t>100.00%</w:t>
      </w:r>
      <w:r w:rsidR="005547C9" w:rsidRPr="005547C9">
        <w:rPr>
          <w:color w:val="00B050"/>
          <w:vertAlign w:val="superscript"/>
        </w:rPr>
        <w:t>1</w:t>
      </w:r>
      <w:r w:rsidRPr="003868FE">
        <w:rPr>
          <w:color w:val="00B050"/>
        </w:rPr>
        <w:tab/>
        <w:t>8,000</w:t>
      </w:r>
      <w:r w:rsidRPr="003868FE">
        <w:rPr>
          <w:color w:val="00B050"/>
        </w:rPr>
        <w:tab/>
        <w:t>100.00%</w:t>
      </w:r>
      <w:r w:rsidR="005547C9" w:rsidRPr="005547C9">
        <w:rPr>
          <w:color w:val="00B050"/>
          <w:vertAlign w:val="superscript"/>
        </w:rPr>
        <w:t>1</w:t>
      </w:r>
      <w:r w:rsidRPr="003868FE">
        <w:rPr>
          <w:color w:val="00B050"/>
        </w:rPr>
        <w:tab/>
        <w:t>8,000</w:t>
      </w:r>
      <w:r w:rsidRPr="003868FE">
        <w:rPr>
          <w:color w:val="00B050"/>
        </w:rPr>
        <w:tab/>
        <w:t>100.00%</w:t>
      </w:r>
      <w:r w:rsidR="005547C9">
        <w:rPr>
          <w:color w:val="00B050"/>
        </w:rPr>
        <w:t>1</w:t>
      </w:r>
      <w:r w:rsidRPr="003868FE">
        <w:rPr>
          <w:color w:val="00B050"/>
        </w:rPr>
        <w:tab/>
        <w:t>24,000</w:t>
      </w:r>
      <w:r w:rsidRPr="003868FE">
        <w:rPr>
          <w:color w:val="00B050"/>
        </w:rPr>
        <w:tab/>
        <w:t>100.00%</w:t>
      </w:r>
      <w:r w:rsidR="005547C9" w:rsidRPr="005547C9">
        <w:rPr>
          <w:color w:val="00B050"/>
          <w:vertAlign w:val="superscript"/>
        </w:rPr>
        <w:t>1</w:t>
      </w:r>
    </w:p>
    <w:p w14:paraId="199861A7" w14:textId="2B37A6AB"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Herd Range</w:t>
      </w:r>
      <w:r w:rsidRPr="003868FE">
        <w:rPr>
          <w:color w:val="00B050"/>
        </w:rPr>
        <w:tab/>
        <w:t>5,615</w:t>
      </w:r>
      <w:r w:rsidRPr="003868FE">
        <w:rPr>
          <w:color w:val="00B050"/>
        </w:rPr>
        <w:tab/>
        <w:t>70.18%</w:t>
      </w:r>
      <w:r w:rsidR="005547C9" w:rsidRPr="005547C9">
        <w:rPr>
          <w:color w:val="00B050"/>
          <w:vertAlign w:val="superscript"/>
        </w:rPr>
        <w:t>1</w:t>
      </w:r>
      <w:r w:rsidRPr="003868FE">
        <w:rPr>
          <w:color w:val="00B050"/>
        </w:rPr>
        <w:tab/>
        <w:t>5,553</w:t>
      </w:r>
      <w:r w:rsidRPr="003868FE">
        <w:rPr>
          <w:color w:val="00B050"/>
        </w:rPr>
        <w:tab/>
        <w:t>69</w:t>
      </w:r>
      <w:r w:rsidR="005547C9">
        <w:rPr>
          <w:color w:val="00B050"/>
        </w:rPr>
        <w:t>.42%</w:t>
      </w:r>
      <w:r w:rsidR="005547C9" w:rsidRPr="005547C9">
        <w:rPr>
          <w:color w:val="00B050"/>
          <w:vertAlign w:val="superscript"/>
        </w:rPr>
        <w:t>1</w:t>
      </w:r>
      <w:r w:rsidR="005547C9">
        <w:rPr>
          <w:color w:val="00B050"/>
        </w:rPr>
        <w:tab/>
        <w:t>5,712</w:t>
      </w:r>
      <w:r w:rsidR="005547C9">
        <w:rPr>
          <w:color w:val="00B050"/>
        </w:rPr>
        <w:tab/>
        <w:t>71.40%1</w:t>
      </w:r>
      <w:r w:rsidR="005547C9">
        <w:rPr>
          <w:color w:val="00B050"/>
        </w:rPr>
        <w:tab/>
        <w:t>16,880</w:t>
      </w:r>
      <w:r w:rsidR="005547C9">
        <w:rPr>
          <w:color w:val="00B050"/>
        </w:rPr>
        <w:tab/>
        <w:t>70.33%</w:t>
      </w:r>
      <w:r w:rsidR="005547C9" w:rsidRPr="005547C9">
        <w:rPr>
          <w:color w:val="00B050"/>
          <w:vertAlign w:val="superscript"/>
        </w:rPr>
        <w:t>1</w:t>
      </w:r>
    </w:p>
    <w:p w14:paraId="05E6F354" w14:textId="39A7C30C"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Protected</w:t>
      </w:r>
      <w:r w:rsidR="0095537C">
        <w:rPr>
          <w:color w:val="00B050"/>
        </w:rPr>
        <w:t xml:space="preserve"> areas</w:t>
      </w:r>
      <w:r w:rsidRPr="003868FE">
        <w:rPr>
          <w:color w:val="00B050"/>
        </w:rPr>
        <w:tab/>
        <w:t>17</w:t>
      </w:r>
      <w:r w:rsidRPr="003868FE">
        <w:rPr>
          <w:color w:val="00B050"/>
        </w:rPr>
        <w:tab/>
        <w:t>0.31%</w:t>
      </w:r>
      <w:r w:rsidR="005547C9" w:rsidRPr="005547C9">
        <w:rPr>
          <w:color w:val="00B050"/>
          <w:vertAlign w:val="superscript"/>
        </w:rPr>
        <w:t>2</w:t>
      </w:r>
      <w:r w:rsidRPr="003868FE">
        <w:rPr>
          <w:color w:val="00B050"/>
        </w:rPr>
        <w:tab/>
        <w:t>275</w:t>
      </w:r>
      <w:r w:rsidRPr="003868FE">
        <w:rPr>
          <w:color w:val="00B050"/>
        </w:rPr>
        <w:tab/>
        <w:t>4.96%</w:t>
      </w:r>
      <w:r w:rsidR="005547C9" w:rsidRPr="005547C9">
        <w:rPr>
          <w:color w:val="00B050"/>
          <w:vertAlign w:val="superscript"/>
        </w:rPr>
        <w:t>2</w:t>
      </w:r>
      <w:r w:rsidRPr="003868FE">
        <w:rPr>
          <w:color w:val="00B050"/>
        </w:rPr>
        <w:tab/>
        <w:t>458</w:t>
      </w:r>
      <w:r w:rsidRPr="003868FE">
        <w:rPr>
          <w:color w:val="00B050"/>
        </w:rPr>
        <w:tab/>
        <w:t>8.02%</w:t>
      </w:r>
      <w:r w:rsidR="005547C9" w:rsidRPr="005547C9">
        <w:rPr>
          <w:color w:val="00B050"/>
          <w:vertAlign w:val="superscript"/>
        </w:rPr>
        <w:t>2</w:t>
      </w:r>
      <w:r w:rsidRPr="003868FE">
        <w:rPr>
          <w:color w:val="00B050"/>
        </w:rPr>
        <w:tab/>
        <w:t>751</w:t>
      </w:r>
      <w:r w:rsidRPr="003868FE">
        <w:rPr>
          <w:color w:val="00B050"/>
        </w:rPr>
        <w:tab/>
        <w:t>4.45%</w:t>
      </w:r>
      <w:r w:rsidR="005547C9" w:rsidRPr="005547C9">
        <w:rPr>
          <w:color w:val="00B050"/>
          <w:vertAlign w:val="superscript"/>
        </w:rPr>
        <w:t>2</w:t>
      </w:r>
    </w:p>
    <w:p w14:paraId="08118A37" w14:textId="144EE2FE"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Disturbance</w:t>
      </w:r>
      <w:r w:rsidRPr="003868FE">
        <w:rPr>
          <w:color w:val="00B050"/>
        </w:rPr>
        <w:tab/>
        <w:t>5,380</w:t>
      </w:r>
      <w:r w:rsidRPr="003868FE">
        <w:rPr>
          <w:color w:val="00B050"/>
        </w:rPr>
        <w:tab/>
        <w:t>95.82%</w:t>
      </w:r>
      <w:r w:rsidR="005547C9" w:rsidRPr="005547C9">
        <w:rPr>
          <w:color w:val="00B050"/>
          <w:vertAlign w:val="superscript"/>
        </w:rPr>
        <w:t>2</w:t>
      </w:r>
      <w:r w:rsidRPr="003868FE">
        <w:rPr>
          <w:color w:val="00B050"/>
        </w:rPr>
        <w:tab/>
        <w:t>3,745</w:t>
      </w:r>
      <w:r w:rsidRPr="003868FE">
        <w:rPr>
          <w:color w:val="00B050"/>
        </w:rPr>
        <w:tab/>
        <w:t>67.43%</w:t>
      </w:r>
      <w:r w:rsidR="005547C9" w:rsidRPr="005547C9">
        <w:rPr>
          <w:color w:val="00B050"/>
          <w:vertAlign w:val="superscript"/>
        </w:rPr>
        <w:t>2</w:t>
      </w:r>
      <w:r w:rsidRPr="003868FE">
        <w:rPr>
          <w:color w:val="00B050"/>
        </w:rPr>
        <w:tab/>
        <w:t>4,366</w:t>
      </w:r>
      <w:r w:rsidRPr="003868FE">
        <w:rPr>
          <w:color w:val="00B050"/>
        </w:rPr>
        <w:tab/>
        <w:t>76.42%</w:t>
      </w:r>
      <w:r w:rsidR="005547C9" w:rsidRPr="005547C9">
        <w:rPr>
          <w:color w:val="00B050"/>
          <w:vertAlign w:val="superscript"/>
        </w:rPr>
        <w:t>2</w:t>
      </w:r>
      <w:r w:rsidRPr="003868FE">
        <w:rPr>
          <w:color w:val="00B050"/>
        </w:rPr>
        <w:tab/>
        <w:t>13,490</w:t>
      </w:r>
      <w:r w:rsidRPr="003868FE">
        <w:rPr>
          <w:color w:val="00B050"/>
        </w:rPr>
        <w:tab/>
        <w:t>79.92%</w:t>
      </w:r>
      <w:r w:rsidR="005547C9" w:rsidRPr="005547C9">
        <w:rPr>
          <w:color w:val="00B050"/>
          <w:vertAlign w:val="superscript"/>
        </w:rPr>
        <w:t>2</w:t>
      </w:r>
    </w:p>
    <w:p w14:paraId="23F00DA7" w14:textId="0066FA5E" w:rsidR="003868FE" w:rsidRPr="005547C9" w:rsidRDefault="003868FE" w:rsidP="005547C9">
      <w:pPr>
        <w:tabs>
          <w:tab w:val="left" w:pos="2410"/>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3868FE">
        <w:rPr>
          <w:color w:val="00B050"/>
        </w:rPr>
        <w:t xml:space="preserve"> </w:t>
      </w:r>
      <w:r w:rsidRPr="003868FE">
        <w:rPr>
          <w:color w:val="00B050"/>
        </w:rPr>
        <w:tab/>
      </w:r>
      <w:r w:rsidR="005547C9">
        <w:rPr>
          <w:color w:val="00B050"/>
          <w:u w:val="single"/>
        </w:rPr>
        <w:t>k</w:t>
      </w:r>
      <w:r w:rsidRPr="005547C9">
        <w:rPr>
          <w:color w:val="00B050"/>
          <w:u w:val="single"/>
        </w:rPr>
        <w:t>m</w:t>
      </w:r>
      <w:r w:rsidR="005547C9">
        <w:rPr>
          <w:color w:val="00B050"/>
          <w:u w:val="single"/>
        </w:rPr>
        <w:tab/>
      </w:r>
      <w:r w:rsidRPr="005547C9">
        <w:rPr>
          <w:color w:val="00B050"/>
          <w:u w:val="single"/>
        </w:rPr>
        <w:tab/>
        <w:t>km/km²</w:t>
      </w:r>
      <w:r w:rsidRPr="005547C9">
        <w:rPr>
          <w:color w:val="00B050"/>
          <w:u w:val="single"/>
        </w:rPr>
        <w:tab/>
        <w:t>km</w:t>
      </w:r>
      <w:r w:rsidRPr="005547C9">
        <w:rPr>
          <w:color w:val="00B050"/>
          <w:u w:val="single"/>
        </w:rPr>
        <w:tab/>
        <w:t>km/km²</w:t>
      </w:r>
      <w:r w:rsidRPr="005547C9">
        <w:rPr>
          <w:color w:val="00B050"/>
          <w:u w:val="single"/>
        </w:rPr>
        <w:tab/>
        <w:t>km</w:t>
      </w:r>
      <w:r w:rsidRPr="005547C9">
        <w:rPr>
          <w:color w:val="00B050"/>
          <w:u w:val="single"/>
        </w:rPr>
        <w:tab/>
        <w:t>km/km²</w:t>
      </w:r>
      <w:r w:rsidRPr="005547C9">
        <w:rPr>
          <w:color w:val="00B050"/>
          <w:u w:val="single"/>
        </w:rPr>
        <w:tab/>
        <w:t>km</w:t>
      </w:r>
      <w:r w:rsidRPr="005547C9">
        <w:rPr>
          <w:color w:val="00B050"/>
          <w:u w:val="single"/>
        </w:rPr>
        <w:tab/>
        <w:t>km/km²</w:t>
      </w:r>
      <w:r w:rsidR="005547C9">
        <w:rPr>
          <w:color w:val="00B050"/>
          <w:u w:val="single"/>
        </w:rPr>
        <w:tab/>
      </w:r>
    </w:p>
    <w:p w14:paraId="4B487B33" w14:textId="77777777" w:rsidR="003868FE" w:rsidRPr="003868FE" w:rsidRDefault="003868FE"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sidRPr="003868FE">
        <w:rPr>
          <w:color w:val="00B050"/>
        </w:rPr>
        <w:t>Linear Disturbance</w:t>
      </w:r>
      <w:r w:rsidRPr="003868FE">
        <w:rPr>
          <w:color w:val="00B050"/>
        </w:rPr>
        <w:tab/>
        <w:t>12,881</w:t>
      </w:r>
      <w:r w:rsidRPr="003868FE">
        <w:rPr>
          <w:color w:val="00B050"/>
        </w:rPr>
        <w:tab/>
        <w:t>2.29</w:t>
      </w:r>
      <w:r w:rsidRPr="003868FE">
        <w:rPr>
          <w:color w:val="00B050"/>
        </w:rPr>
        <w:tab/>
        <w:t>4,219</w:t>
      </w:r>
      <w:r w:rsidRPr="003868FE">
        <w:rPr>
          <w:color w:val="00B050"/>
        </w:rPr>
        <w:tab/>
        <w:t>0.76</w:t>
      </w:r>
      <w:r w:rsidRPr="003868FE">
        <w:rPr>
          <w:color w:val="00B050"/>
        </w:rPr>
        <w:tab/>
        <w:t>11,793</w:t>
      </w:r>
      <w:r w:rsidRPr="003868FE">
        <w:rPr>
          <w:color w:val="00B050"/>
        </w:rPr>
        <w:tab/>
        <w:t>2.06</w:t>
      </w:r>
      <w:r w:rsidRPr="003868FE">
        <w:rPr>
          <w:color w:val="00B050"/>
        </w:rPr>
        <w:tab/>
        <w:t>28,893</w:t>
      </w:r>
      <w:r w:rsidRPr="003868FE">
        <w:rPr>
          <w:color w:val="00B050"/>
        </w:rPr>
        <w:tab/>
        <w:t>1.71</w:t>
      </w:r>
    </w:p>
    <w:p w14:paraId="36AB2636" w14:textId="645D08D9" w:rsidR="003868FE" w:rsidRPr="005547C9" w:rsidRDefault="003868FE" w:rsidP="005547C9">
      <w:pPr>
        <w:tabs>
          <w:tab w:val="left" w:pos="2410"/>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sidRPr="003868FE">
        <w:rPr>
          <w:color w:val="00B050"/>
        </w:rPr>
        <w:t xml:space="preserve"> </w:t>
      </w:r>
      <w:r w:rsidRPr="003868FE">
        <w:rPr>
          <w:color w:val="00B050"/>
        </w:rPr>
        <w:tab/>
      </w:r>
      <w:r w:rsidRPr="005547C9">
        <w:rPr>
          <w:color w:val="00B050"/>
          <w:u w:val="single"/>
        </w:rPr>
        <w:t>km²/yr</w:t>
      </w:r>
      <w:r w:rsidRPr="005547C9">
        <w:rPr>
          <w:color w:val="00B050"/>
          <w:u w:val="single"/>
        </w:rPr>
        <w:tab/>
        <w:t xml:space="preserve">% </w:t>
      </w:r>
      <w:r w:rsidR="005547C9" w:rsidRPr="005547C9">
        <w:rPr>
          <w:color w:val="00B050"/>
          <w:u w:val="single"/>
        </w:rPr>
        <w:t>Area</w:t>
      </w:r>
      <w:r w:rsidR="005547C9" w:rsidRPr="005547C9">
        <w:rPr>
          <w:color w:val="00B050"/>
          <w:u w:val="single"/>
          <w:vertAlign w:val="superscript"/>
        </w:rPr>
        <w:t>2</w:t>
      </w:r>
      <w:r w:rsidRPr="005547C9">
        <w:rPr>
          <w:color w:val="00B050"/>
          <w:u w:val="single"/>
        </w:rPr>
        <w:tab/>
        <w:t>km²/yr</w:t>
      </w:r>
      <w:r w:rsidRPr="005547C9">
        <w:rPr>
          <w:color w:val="00B050"/>
          <w:u w:val="single"/>
        </w:rPr>
        <w:tab/>
        <w:t xml:space="preserve">% </w:t>
      </w:r>
      <w:r w:rsidR="005547C9" w:rsidRPr="005547C9">
        <w:rPr>
          <w:color w:val="00B050"/>
          <w:u w:val="single"/>
        </w:rPr>
        <w:t>Area</w:t>
      </w:r>
      <w:r w:rsidR="005547C9" w:rsidRPr="005547C9">
        <w:rPr>
          <w:color w:val="00B050"/>
          <w:u w:val="single"/>
          <w:vertAlign w:val="superscript"/>
        </w:rPr>
        <w:t>2</w:t>
      </w:r>
      <w:r w:rsidRPr="005547C9">
        <w:rPr>
          <w:color w:val="00B050"/>
          <w:u w:val="single"/>
        </w:rPr>
        <w:tab/>
        <w:t>km²/yr</w:t>
      </w:r>
      <w:r w:rsidRPr="005547C9">
        <w:rPr>
          <w:color w:val="00B050"/>
          <w:u w:val="single"/>
        </w:rPr>
        <w:tab/>
        <w:t xml:space="preserve">% </w:t>
      </w:r>
      <w:r w:rsidR="005547C9">
        <w:rPr>
          <w:color w:val="00B050"/>
          <w:u w:val="single"/>
        </w:rPr>
        <w:t>Area</w:t>
      </w:r>
      <w:r w:rsidR="005547C9" w:rsidRPr="005547C9">
        <w:rPr>
          <w:color w:val="00B050"/>
          <w:u w:val="single"/>
          <w:vertAlign w:val="superscript"/>
        </w:rPr>
        <w:t>2</w:t>
      </w:r>
      <w:r w:rsidRPr="005547C9">
        <w:rPr>
          <w:color w:val="00B050"/>
          <w:u w:val="single"/>
        </w:rPr>
        <w:tab/>
        <w:t>km²/yr</w:t>
      </w:r>
      <w:r w:rsidRPr="005547C9">
        <w:rPr>
          <w:color w:val="00B050"/>
          <w:u w:val="single"/>
        </w:rPr>
        <w:tab/>
        <w:t>% Ranges</w:t>
      </w:r>
      <w:r w:rsidR="005547C9">
        <w:rPr>
          <w:color w:val="00B050"/>
          <w:u w:val="single"/>
        </w:rPr>
        <w:tab/>
      </w:r>
    </w:p>
    <w:p w14:paraId="5EE5BD22" w14:textId="1C09517E" w:rsidR="003868FE" w:rsidRPr="003868FE"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Pr>
          <w:color w:val="00B050"/>
        </w:rPr>
        <w:t>Deforestation area</w:t>
      </w:r>
      <w:r w:rsidR="003868FE" w:rsidRPr="003868FE">
        <w:rPr>
          <w:color w:val="00B050"/>
        </w:rPr>
        <w:tab/>
        <w:t>0.35</w:t>
      </w:r>
      <w:r w:rsidR="003868FE" w:rsidRPr="003868FE">
        <w:rPr>
          <w:color w:val="00B050"/>
        </w:rPr>
        <w:tab/>
        <w:t>0.01%</w:t>
      </w:r>
      <w:r w:rsidR="003868FE" w:rsidRPr="003868FE">
        <w:rPr>
          <w:color w:val="00B050"/>
        </w:rPr>
        <w:tab/>
        <w:t>0.53</w:t>
      </w:r>
      <w:r w:rsidR="003868FE" w:rsidRPr="003868FE">
        <w:rPr>
          <w:color w:val="00B050"/>
        </w:rPr>
        <w:tab/>
        <w:t>0.01%</w:t>
      </w:r>
      <w:r w:rsidR="003868FE" w:rsidRPr="003868FE">
        <w:rPr>
          <w:color w:val="00B050"/>
        </w:rPr>
        <w:tab/>
        <w:t>1.01</w:t>
      </w:r>
      <w:r w:rsidR="003868FE" w:rsidRPr="003868FE">
        <w:rPr>
          <w:color w:val="00B050"/>
        </w:rPr>
        <w:tab/>
        <w:t>0.02%</w:t>
      </w:r>
      <w:r w:rsidR="003868FE" w:rsidRPr="003868FE">
        <w:rPr>
          <w:color w:val="00B050"/>
        </w:rPr>
        <w:tab/>
        <w:t>1.89</w:t>
      </w:r>
      <w:r w:rsidR="003868FE" w:rsidRPr="003868FE">
        <w:rPr>
          <w:color w:val="00B050"/>
        </w:rPr>
        <w:tab/>
        <w:t>0.01%</w:t>
      </w:r>
    </w:p>
    <w:p w14:paraId="2E95A130" w14:textId="50B10A5E" w:rsidR="003868FE" w:rsidRPr="003868FE"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rPr>
      </w:pPr>
      <w:r>
        <w:rPr>
          <w:color w:val="00B050"/>
        </w:rPr>
        <w:t>Burned areas</w:t>
      </w:r>
      <w:r w:rsidR="003868FE" w:rsidRPr="003868FE">
        <w:rPr>
          <w:color w:val="00B050"/>
        </w:rPr>
        <w:tab/>
        <w:t>0.70</w:t>
      </w:r>
      <w:r w:rsidR="003868FE" w:rsidRPr="003868FE">
        <w:rPr>
          <w:color w:val="00B050"/>
        </w:rPr>
        <w:tab/>
        <w:t>0.01%</w:t>
      </w:r>
      <w:r w:rsidR="003868FE" w:rsidRPr="003868FE">
        <w:rPr>
          <w:color w:val="00B050"/>
        </w:rPr>
        <w:tab/>
        <w:t>7.02</w:t>
      </w:r>
      <w:r w:rsidR="003868FE" w:rsidRPr="003868FE">
        <w:rPr>
          <w:color w:val="00B050"/>
        </w:rPr>
        <w:tab/>
        <w:t>0.13%</w:t>
      </w:r>
      <w:r w:rsidR="003868FE" w:rsidRPr="003868FE">
        <w:rPr>
          <w:color w:val="00B050"/>
        </w:rPr>
        <w:tab/>
        <w:t>1.19</w:t>
      </w:r>
      <w:r w:rsidR="003868FE" w:rsidRPr="003868FE">
        <w:rPr>
          <w:color w:val="00B050"/>
        </w:rPr>
        <w:tab/>
        <w:t>0.02%</w:t>
      </w:r>
      <w:r w:rsidR="003868FE" w:rsidRPr="003868FE">
        <w:rPr>
          <w:color w:val="00B050"/>
        </w:rPr>
        <w:tab/>
        <w:t>8.91</w:t>
      </w:r>
      <w:r w:rsidR="003868FE" w:rsidRPr="003868FE">
        <w:rPr>
          <w:color w:val="00B050"/>
        </w:rPr>
        <w:tab/>
        <w:t>0.05%</w:t>
      </w:r>
    </w:p>
    <w:p w14:paraId="3D556E21" w14:textId="76FFD092" w:rsidR="003868FE" w:rsidRPr="005547C9" w:rsidRDefault="005547C9" w:rsidP="005547C9">
      <w:pPr>
        <w:tabs>
          <w:tab w:val="right" w:pos="2835"/>
          <w:tab w:val="right" w:pos="4253"/>
          <w:tab w:val="right" w:pos="5812"/>
          <w:tab w:val="right" w:pos="7371"/>
          <w:tab w:val="right" w:pos="8647"/>
          <w:tab w:val="right" w:pos="10348"/>
          <w:tab w:val="right" w:pos="11766"/>
          <w:tab w:val="right" w:pos="13183"/>
          <w:tab w:val="left" w:pos="13467"/>
        </w:tabs>
        <w:spacing w:before="0" w:after="200" w:line="276" w:lineRule="auto"/>
        <w:rPr>
          <w:color w:val="00B050"/>
          <w:u w:val="single"/>
        </w:rPr>
      </w:pPr>
      <w:r>
        <w:rPr>
          <w:color w:val="00B050"/>
          <w:u w:val="single"/>
        </w:rPr>
        <w:t>Timber harvest area</w:t>
      </w:r>
      <w:r w:rsidR="003868FE" w:rsidRPr="005547C9">
        <w:rPr>
          <w:color w:val="00B050"/>
          <w:u w:val="single"/>
        </w:rPr>
        <w:tab/>
        <w:t>0.12</w:t>
      </w:r>
      <w:r w:rsidR="003868FE" w:rsidRPr="005547C9">
        <w:rPr>
          <w:color w:val="00B050"/>
          <w:u w:val="single"/>
        </w:rPr>
        <w:tab/>
        <w:t>0.01%</w:t>
      </w:r>
      <w:r w:rsidR="003868FE" w:rsidRPr="005547C9">
        <w:rPr>
          <w:color w:val="00B050"/>
          <w:u w:val="single"/>
        </w:rPr>
        <w:tab/>
        <w:t>0.05</w:t>
      </w:r>
      <w:r w:rsidR="003868FE" w:rsidRPr="005547C9">
        <w:rPr>
          <w:color w:val="00B050"/>
          <w:u w:val="single"/>
        </w:rPr>
        <w:tab/>
        <w:t>0.01%</w:t>
      </w:r>
      <w:r w:rsidR="003868FE" w:rsidRPr="005547C9">
        <w:rPr>
          <w:color w:val="00B050"/>
          <w:u w:val="single"/>
        </w:rPr>
        <w:tab/>
        <w:t>0.00</w:t>
      </w:r>
      <w:r w:rsidR="003868FE" w:rsidRPr="005547C9">
        <w:rPr>
          <w:color w:val="00B050"/>
          <w:u w:val="single"/>
        </w:rPr>
        <w:tab/>
        <w:t>0.01%</w:t>
      </w:r>
      <w:r w:rsidR="003868FE" w:rsidRPr="005547C9">
        <w:rPr>
          <w:color w:val="00B050"/>
          <w:u w:val="single"/>
        </w:rPr>
        <w:tab/>
        <w:t>0.17</w:t>
      </w:r>
      <w:r w:rsidR="003868FE" w:rsidRPr="005547C9">
        <w:rPr>
          <w:color w:val="00B050"/>
          <w:u w:val="single"/>
        </w:rPr>
        <w:tab/>
        <w:t>0.01%</w:t>
      </w:r>
      <w:r w:rsidRPr="005547C9">
        <w:rPr>
          <w:color w:val="00B050"/>
          <w:u w:val="single"/>
        </w:rPr>
        <w:tab/>
      </w:r>
    </w:p>
    <w:p w14:paraId="303BF2D4" w14:textId="0F152DA6" w:rsidR="003868FE" w:rsidRDefault="005547C9" w:rsidP="0095537C">
      <w:pPr>
        <w:tabs>
          <w:tab w:val="right" w:pos="2552"/>
          <w:tab w:val="right" w:pos="4253"/>
          <w:tab w:val="left" w:pos="4536"/>
          <w:tab w:val="right" w:pos="5812"/>
          <w:tab w:val="right" w:pos="7371"/>
          <w:tab w:val="right" w:pos="8647"/>
          <w:tab w:val="left" w:pos="9072"/>
          <w:tab w:val="right" w:pos="10348"/>
          <w:tab w:val="right" w:pos="11766"/>
          <w:tab w:val="right" w:pos="13183"/>
          <w:tab w:val="left" w:pos="13467"/>
        </w:tabs>
        <w:spacing w:before="0" w:after="200" w:line="276" w:lineRule="auto"/>
        <w:rPr>
          <w:color w:val="00B050"/>
        </w:rPr>
      </w:pPr>
      <w:r w:rsidRPr="005547C9">
        <w:rPr>
          <w:color w:val="00B050"/>
          <w:vertAlign w:val="superscript"/>
        </w:rPr>
        <w:t>1</w:t>
      </w:r>
      <w:r>
        <w:rPr>
          <w:color w:val="00B050"/>
        </w:rPr>
        <w:t>Proportion of total study area</w:t>
      </w:r>
    </w:p>
    <w:p w14:paraId="3A84E19E" w14:textId="5FAC5E4C" w:rsidR="005547C9" w:rsidRPr="003868FE" w:rsidRDefault="005547C9" w:rsidP="0095537C">
      <w:pPr>
        <w:tabs>
          <w:tab w:val="right" w:pos="2552"/>
          <w:tab w:val="right" w:pos="4253"/>
          <w:tab w:val="left" w:pos="4536"/>
          <w:tab w:val="right" w:pos="5812"/>
          <w:tab w:val="right" w:pos="7371"/>
          <w:tab w:val="right" w:pos="8647"/>
          <w:tab w:val="left" w:pos="9072"/>
          <w:tab w:val="right" w:pos="10348"/>
          <w:tab w:val="right" w:pos="11766"/>
          <w:tab w:val="right" w:pos="13183"/>
          <w:tab w:val="left" w:pos="13467"/>
        </w:tabs>
        <w:spacing w:before="0" w:after="200" w:line="276" w:lineRule="auto"/>
        <w:rPr>
          <w:color w:val="00B050"/>
        </w:rPr>
      </w:pPr>
      <w:r w:rsidRPr="005547C9">
        <w:rPr>
          <w:color w:val="00B050"/>
          <w:vertAlign w:val="superscript"/>
        </w:rPr>
        <w:t>2</w:t>
      </w:r>
      <w:r>
        <w:rPr>
          <w:color w:val="00B050"/>
        </w:rPr>
        <w:t>Proportion of study area occupied by caribou herds</w:t>
      </w:r>
    </w:p>
    <w:p w14:paraId="21D4B656" w14:textId="77777777" w:rsidR="003868FE" w:rsidRDefault="003868FE">
      <w:pPr>
        <w:spacing w:before="0" w:after="200" w:line="276" w:lineRule="auto"/>
        <w:rPr>
          <w:b/>
          <w:color w:val="00B050"/>
        </w:rPr>
      </w:pPr>
      <w:r>
        <w:rPr>
          <w:b/>
          <w:color w:val="00B050"/>
        </w:rPr>
        <w:br w:type="page"/>
      </w:r>
    </w:p>
    <w:p w14:paraId="7A887BCD" w14:textId="77777777" w:rsidR="003868FE" w:rsidRDefault="003868FE" w:rsidP="00DC5EFC">
      <w:pPr>
        <w:spacing w:before="0" w:after="200" w:line="276" w:lineRule="auto"/>
        <w:rPr>
          <w:b/>
          <w:color w:val="00B050"/>
        </w:rPr>
        <w:sectPr w:rsidR="003868FE" w:rsidSect="003868FE">
          <w:type w:val="continuous"/>
          <w:pgSz w:w="15840" w:h="12240" w:orient="landscape"/>
          <w:pgMar w:top="1181" w:right="1138" w:bottom="1282" w:left="1138" w:header="283" w:footer="510" w:gutter="0"/>
          <w:lnNumType w:countBy="1" w:restart="continuous"/>
          <w:cols w:space="720"/>
          <w:titlePg/>
          <w:docGrid w:linePitch="360"/>
        </w:sectPr>
      </w:pPr>
    </w:p>
    <w:p w14:paraId="7B012DD6" w14:textId="77777777" w:rsidR="0000307B" w:rsidRPr="002F52AF" w:rsidRDefault="0000307B" w:rsidP="0000307B">
      <w:pPr>
        <w:spacing w:before="0" w:after="200" w:line="276" w:lineRule="auto"/>
        <w:rPr>
          <w:ins w:id="132" w:author="fstewart" w:date="2019-02-08T14:04:00Z"/>
          <w:color w:val="00B050"/>
        </w:rPr>
      </w:pPr>
      <w:ins w:id="133" w:author="fstewart" w:date="2019-02-08T14:04:00Z">
        <w:r w:rsidRPr="003868FE">
          <w:rPr>
            <w:b/>
            <w:color w:val="00B050"/>
          </w:rPr>
          <w:lastRenderedPageBreak/>
          <w:t xml:space="preserve">Table </w:t>
        </w:r>
        <w:r>
          <w:rPr>
            <w:b/>
            <w:color w:val="00B050"/>
          </w:rPr>
          <w:t>2</w:t>
        </w:r>
        <w:r w:rsidRPr="003868FE">
          <w:rPr>
            <w:b/>
            <w:color w:val="00B050"/>
          </w:rPr>
          <w:t>.</w:t>
        </w:r>
        <w:r w:rsidRPr="003868FE">
          <w:rPr>
            <w:color w:val="00B050"/>
          </w:rPr>
          <w:t xml:space="preserve"> Results of </w:t>
        </w:r>
        <w:r>
          <w:rPr>
            <w:color w:val="00B050"/>
          </w:rPr>
          <w:t>five</w:t>
        </w:r>
        <w:r w:rsidRPr="003868FE">
          <w:rPr>
            <w:color w:val="00B050"/>
          </w:rPr>
          <w:t xml:space="preserve"> </w:t>
        </w:r>
        <w:r>
          <w:rPr>
            <w:color w:val="00B050"/>
          </w:rPr>
          <w:t xml:space="preserve">different mitigation scenarios </w:t>
        </w:r>
        <w:r w:rsidRPr="003868FE">
          <w:rPr>
            <w:color w:val="00B050"/>
          </w:rPr>
          <w:t xml:space="preserve">for </w:t>
        </w:r>
        <w:r>
          <w:rPr>
            <w:color w:val="00B050"/>
          </w:rPr>
          <w:t>two</w:t>
        </w:r>
        <w:r w:rsidRPr="003868FE">
          <w:rPr>
            <w:color w:val="00B050"/>
          </w:rPr>
          <w:t xml:space="preserve"> study areas</w:t>
        </w:r>
        <w:r>
          <w:rPr>
            <w:color w:val="00B050"/>
          </w:rPr>
          <w:t>, and one averaged area,</w:t>
        </w:r>
        <w:r w:rsidRPr="003868FE">
          <w:rPr>
            <w:color w:val="00B050"/>
          </w:rPr>
          <w:t xml:space="preserve"> of </w:t>
        </w:r>
        <w:r>
          <w:rPr>
            <w:color w:val="00B050"/>
          </w:rPr>
          <w:t>W</w:t>
        </w:r>
        <w:r w:rsidRPr="003868FE">
          <w:rPr>
            <w:color w:val="00B050"/>
          </w:rPr>
          <w:t xml:space="preserve">oodland </w:t>
        </w:r>
        <w:r>
          <w:rPr>
            <w:color w:val="00B050"/>
          </w:rPr>
          <w:t>B</w:t>
        </w:r>
        <w:r w:rsidRPr="003868FE">
          <w:rPr>
            <w:color w:val="00B050"/>
          </w:rPr>
          <w:t xml:space="preserve">oreal </w:t>
        </w:r>
        <w:r>
          <w:rPr>
            <w:color w:val="00B050"/>
          </w:rPr>
          <w:t>C</w:t>
        </w:r>
        <w:r w:rsidRPr="003868FE">
          <w:rPr>
            <w:color w:val="00B050"/>
          </w:rPr>
          <w:t xml:space="preserve">aribou in </w:t>
        </w:r>
        <w:r>
          <w:rPr>
            <w:color w:val="00B050"/>
          </w:rPr>
          <w:t>Northeastern</w:t>
        </w:r>
        <w:r w:rsidRPr="003868FE">
          <w:rPr>
            <w:color w:val="00B050"/>
          </w:rPr>
          <w:t xml:space="preserve"> British Columbia, Canada, under the presented BRAT framework. </w:t>
        </w:r>
        <w:r>
          <w:rPr>
            <w:color w:val="00B050"/>
          </w:rPr>
          <w:t>The target frequency is the 6</w:t>
        </w:r>
        <w:r w:rsidRPr="003868FE">
          <w:rPr>
            <w:color w:val="00B050"/>
          </w:rPr>
          <w:t>0% threshold of a normally distributed range of lambda</w:t>
        </w:r>
        <w:r>
          <w:rPr>
            <w:color w:val="00B050"/>
          </w:rPr>
          <w:t xml:space="preserve"> </w:t>
        </w:r>
        <w:r w:rsidRPr="000A48B4">
          <w:rPr>
            <w:rFonts w:cs="Times New Roman"/>
            <w:color w:val="00B050"/>
            <w:szCs w:val="24"/>
          </w:rPr>
          <w:t xml:space="preserve">(λ) </w:t>
        </w:r>
        <w:r w:rsidRPr="003868FE">
          <w:rPr>
            <w:color w:val="00B050"/>
          </w:rPr>
          <w:t xml:space="preserve">values, </w:t>
        </w:r>
        <w:r w:rsidRPr="002F52AF">
          <w:rPr>
            <w:color w:val="00B050"/>
          </w:rPr>
          <w:t>with a standard deviation of 0.1. Bolded</w:t>
        </w:r>
        <w:r w:rsidRPr="003868FE">
          <w:rPr>
            <w:color w:val="00B050"/>
          </w:rPr>
          <w:t xml:space="preserve"> values represent frequencies under which each scenario has </w:t>
        </w:r>
        <w:r w:rsidRPr="00A86B74">
          <w:rPr>
            <w:color w:val="00B050"/>
          </w:rPr>
          <w:t>a positive effect on each study area. Italicized costs represent the most cost effective strategy for each study area</w:t>
        </w:r>
        <w:r>
          <w:rPr>
            <w:color w:val="00B050"/>
          </w:rPr>
          <w:t>.</w:t>
        </w:r>
      </w:ins>
    </w:p>
    <w:tbl>
      <w:tblPr>
        <w:tblStyle w:val="PlainTable2"/>
        <w:tblW w:w="13178" w:type="dxa"/>
        <w:tblLook w:val="04A0" w:firstRow="1" w:lastRow="0" w:firstColumn="1" w:lastColumn="0" w:noHBand="0" w:noVBand="1"/>
      </w:tblPr>
      <w:tblGrid>
        <w:gridCol w:w="2959"/>
        <w:gridCol w:w="976"/>
        <w:gridCol w:w="1965"/>
        <w:gridCol w:w="1833"/>
        <w:gridCol w:w="2517"/>
        <w:gridCol w:w="2928"/>
      </w:tblGrid>
      <w:tr w:rsidR="0000307B" w:rsidRPr="008E6F3D" w14:paraId="6C81A018" w14:textId="77777777" w:rsidTr="00203CB5">
        <w:trPr>
          <w:cnfStyle w:val="100000000000" w:firstRow="1" w:lastRow="0" w:firstColumn="0" w:lastColumn="0" w:oddVBand="0" w:evenVBand="0" w:oddHBand="0" w:evenHBand="0" w:firstRowFirstColumn="0" w:firstRowLastColumn="0" w:lastRowFirstColumn="0" w:lastRowLastColumn="0"/>
          <w:ins w:id="134"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single" w:sz="12" w:space="0" w:color="auto"/>
            </w:tcBorders>
          </w:tcPr>
          <w:p w14:paraId="774864F2" w14:textId="77777777" w:rsidR="0000307B" w:rsidRPr="008E6F3D" w:rsidRDefault="0000307B" w:rsidP="00203CB5">
            <w:pPr>
              <w:rPr>
                <w:ins w:id="135" w:author="fstewart" w:date="2019-02-08T14:04:00Z"/>
                <w:rFonts w:cs="Times New Roman"/>
                <w:sz w:val="20"/>
                <w:szCs w:val="20"/>
              </w:rPr>
            </w:pPr>
            <w:ins w:id="136" w:author="fstewart" w:date="2019-02-08T14:04:00Z">
              <w:r w:rsidRPr="008E6F3D">
                <w:rPr>
                  <w:rFonts w:cs="Times New Roman"/>
                  <w:sz w:val="20"/>
                  <w:szCs w:val="20"/>
                </w:rPr>
                <w:t>Scenario</w:t>
              </w:r>
            </w:ins>
          </w:p>
        </w:tc>
        <w:tc>
          <w:tcPr>
            <w:tcW w:w="976" w:type="dxa"/>
            <w:tcBorders>
              <w:top w:val="single" w:sz="12" w:space="0" w:color="auto"/>
              <w:bottom w:val="single" w:sz="12" w:space="0" w:color="auto"/>
            </w:tcBorders>
          </w:tcPr>
          <w:p w14:paraId="2F55A202" w14:textId="77777777" w:rsidR="0000307B" w:rsidRPr="008E6F3D" w:rsidRDefault="0000307B" w:rsidP="00203CB5">
            <w:pPr>
              <w:jc w:val="center"/>
              <w:cnfStyle w:val="100000000000" w:firstRow="1" w:lastRow="0" w:firstColumn="0" w:lastColumn="0" w:oddVBand="0" w:evenVBand="0" w:oddHBand="0" w:evenHBand="0" w:firstRowFirstColumn="0" w:firstRowLastColumn="0" w:lastRowFirstColumn="0" w:lastRowLastColumn="0"/>
              <w:rPr>
                <w:ins w:id="137" w:author="fstewart" w:date="2019-02-08T14:04:00Z"/>
                <w:rFonts w:cs="Times New Roman"/>
                <w:sz w:val="20"/>
                <w:szCs w:val="20"/>
                <w:vertAlign w:val="superscript"/>
              </w:rPr>
            </w:pPr>
            <w:ins w:id="138" w:author="fstewart" w:date="2019-02-08T14:04:00Z">
              <w:r w:rsidRPr="008E6F3D">
                <w:rPr>
                  <w:rFonts w:cs="Times New Roman"/>
                  <w:sz w:val="20"/>
                  <w:szCs w:val="20"/>
                </w:rPr>
                <w:t>Study Area</w:t>
              </w:r>
              <w:r w:rsidRPr="008E6F3D">
                <w:rPr>
                  <w:rFonts w:cs="Times New Roman"/>
                  <w:sz w:val="20"/>
                  <w:szCs w:val="20"/>
                  <w:vertAlign w:val="superscript"/>
                </w:rPr>
                <w:t>a</w:t>
              </w:r>
            </w:ins>
          </w:p>
        </w:tc>
        <w:tc>
          <w:tcPr>
            <w:tcW w:w="1965" w:type="dxa"/>
            <w:tcBorders>
              <w:top w:val="single" w:sz="12" w:space="0" w:color="auto"/>
              <w:bottom w:val="single" w:sz="12" w:space="0" w:color="auto"/>
            </w:tcBorders>
          </w:tcPr>
          <w:p w14:paraId="0334F794" w14:textId="77777777" w:rsidR="0000307B" w:rsidRPr="008E6F3D" w:rsidRDefault="0000307B" w:rsidP="00203CB5">
            <w:pPr>
              <w:jc w:val="center"/>
              <w:cnfStyle w:val="100000000000" w:firstRow="1" w:lastRow="0" w:firstColumn="0" w:lastColumn="0" w:oddVBand="0" w:evenVBand="0" w:oddHBand="0" w:evenHBand="0" w:firstRowFirstColumn="0" w:firstRowLastColumn="0" w:lastRowFirstColumn="0" w:lastRowLastColumn="0"/>
              <w:rPr>
                <w:ins w:id="139" w:author="fstewart" w:date="2019-02-08T14:04:00Z"/>
                <w:rFonts w:cs="Times New Roman"/>
                <w:sz w:val="20"/>
                <w:szCs w:val="20"/>
                <w:vertAlign w:val="superscript"/>
              </w:rPr>
            </w:pPr>
            <w:ins w:id="140" w:author="fstewart" w:date="2019-02-08T14:04:00Z">
              <w:r w:rsidRPr="008E6F3D">
                <w:rPr>
                  <w:rFonts w:cs="Times New Roman"/>
                  <w:sz w:val="20"/>
                  <w:szCs w:val="20"/>
                </w:rPr>
                <w:t>Target lambda</w:t>
              </w:r>
              <w:r w:rsidRPr="008E6F3D">
                <w:rPr>
                  <w:rFonts w:cs="Times New Roman"/>
                  <w:sz w:val="20"/>
                  <w:szCs w:val="20"/>
                  <w:vertAlign w:val="superscript"/>
                </w:rPr>
                <w:t>*</w:t>
              </w:r>
            </w:ins>
          </w:p>
        </w:tc>
        <w:tc>
          <w:tcPr>
            <w:tcW w:w="1833" w:type="dxa"/>
            <w:tcBorders>
              <w:top w:val="single" w:sz="12" w:space="0" w:color="auto"/>
              <w:bottom w:val="single" w:sz="12" w:space="0" w:color="auto"/>
            </w:tcBorders>
          </w:tcPr>
          <w:p w14:paraId="220A9BDE" w14:textId="77777777" w:rsidR="0000307B" w:rsidRPr="008E6F3D" w:rsidRDefault="0000307B" w:rsidP="00203CB5">
            <w:pPr>
              <w:jc w:val="center"/>
              <w:cnfStyle w:val="100000000000" w:firstRow="1" w:lastRow="0" w:firstColumn="0" w:lastColumn="0" w:oddVBand="0" w:evenVBand="0" w:oddHBand="0" w:evenHBand="0" w:firstRowFirstColumn="0" w:firstRowLastColumn="0" w:lastRowFirstColumn="0" w:lastRowLastColumn="0"/>
              <w:rPr>
                <w:ins w:id="141" w:author="fstewart" w:date="2019-02-08T14:04:00Z"/>
                <w:rFonts w:cs="Times New Roman"/>
                <w:sz w:val="20"/>
                <w:szCs w:val="20"/>
                <w:vertAlign w:val="superscript"/>
              </w:rPr>
            </w:pPr>
            <w:ins w:id="142" w:author="fstewart" w:date="2019-02-08T14:04:00Z">
              <w:r w:rsidRPr="008E6F3D">
                <w:rPr>
                  <w:rFonts w:cs="Times New Roman"/>
                  <w:sz w:val="20"/>
                  <w:szCs w:val="20"/>
                </w:rPr>
                <w:t>Top Event lambda</w:t>
              </w:r>
              <w:r w:rsidRPr="008E6F3D">
                <w:rPr>
                  <w:rFonts w:cs="Times New Roman"/>
                  <w:sz w:val="20"/>
                  <w:szCs w:val="20"/>
                  <w:vertAlign w:val="superscript"/>
                </w:rPr>
                <w:t>*</w:t>
              </w:r>
            </w:ins>
          </w:p>
        </w:tc>
        <w:tc>
          <w:tcPr>
            <w:tcW w:w="2517" w:type="dxa"/>
            <w:tcBorders>
              <w:top w:val="single" w:sz="12" w:space="0" w:color="auto"/>
              <w:bottom w:val="single" w:sz="12" w:space="0" w:color="auto"/>
            </w:tcBorders>
          </w:tcPr>
          <w:p w14:paraId="0C0A68D9" w14:textId="77777777" w:rsidR="0000307B" w:rsidRPr="008E6F3D" w:rsidRDefault="0000307B" w:rsidP="00203CB5">
            <w:pPr>
              <w:jc w:val="center"/>
              <w:cnfStyle w:val="100000000000" w:firstRow="1" w:lastRow="0" w:firstColumn="0" w:lastColumn="0" w:oddVBand="0" w:evenVBand="0" w:oddHBand="0" w:evenHBand="0" w:firstRowFirstColumn="0" w:firstRowLastColumn="0" w:lastRowFirstColumn="0" w:lastRowLastColumn="0"/>
              <w:rPr>
                <w:ins w:id="143" w:author="fstewart" w:date="2019-02-08T14:04:00Z"/>
                <w:rFonts w:cs="Times New Roman"/>
                <w:sz w:val="20"/>
                <w:szCs w:val="20"/>
              </w:rPr>
            </w:pPr>
            <w:ins w:id="144" w:author="fstewart" w:date="2019-02-08T14:04:00Z">
              <w:r w:rsidRPr="008E6F3D">
                <w:rPr>
                  <w:rFonts w:cs="Times New Roman"/>
                  <w:sz w:val="20"/>
                  <w:szCs w:val="20"/>
                </w:rPr>
                <w:t>Consequence lambda</w:t>
              </w:r>
              <w:r w:rsidRPr="008E6F3D">
                <w:rPr>
                  <w:rFonts w:cs="Times New Roman"/>
                  <w:sz w:val="20"/>
                  <w:szCs w:val="20"/>
                  <w:vertAlign w:val="superscript"/>
                </w:rPr>
                <w:t>*</w:t>
              </w:r>
            </w:ins>
          </w:p>
        </w:tc>
        <w:tc>
          <w:tcPr>
            <w:tcW w:w="2928" w:type="dxa"/>
            <w:tcBorders>
              <w:top w:val="single" w:sz="12" w:space="0" w:color="auto"/>
              <w:bottom w:val="single" w:sz="12" w:space="0" w:color="auto"/>
            </w:tcBorders>
          </w:tcPr>
          <w:p w14:paraId="0665051B" w14:textId="77777777" w:rsidR="0000307B" w:rsidRPr="008E6F3D" w:rsidRDefault="0000307B" w:rsidP="00203CB5">
            <w:pPr>
              <w:jc w:val="right"/>
              <w:cnfStyle w:val="100000000000" w:firstRow="1" w:lastRow="0" w:firstColumn="0" w:lastColumn="0" w:oddVBand="0" w:evenVBand="0" w:oddHBand="0" w:evenHBand="0" w:firstRowFirstColumn="0" w:firstRowLastColumn="0" w:lastRowFirstColumn="0" w:lastRowLastColumn="0"/>
              <w:rPr>
                <w:ins w:id="145" w:author="fstewart" w:date="2019-02-08T14:04:00Z"/>
                <w:rFonts w:cs="Times New Roman"/>
                <w:sz w:val="20"/>
                <w:szCs w:val="20"/>
              </w:rPr>
            </w:pPr>
            <w:ins w:id="146" w:author="fstewart" w:date="2019-02-08T14:04:00Z">
              <w:r w:rsidRPr="008E6F3D">
                <w:rPr>
                  <w:rFonts w:cs="Times New Roman"/>
                  <w:sz w:val="20"/>
                  <w:szCs w:val="20"/>
                </w:rPr>
                <w:t>Cost (CDN)</w:t>
              </w:r>
            </w:ins>
          </w:p>
        </w:tc>
      </w:tr>
      <w:tr w:rsidR="0000307B" w:rsidRPr="008E6F3D" w14:paraId="37E95414" w14:textId="77777777" w:rsidTr="00203CB5">
        <w:trPr>
          <w:cnfStyle w:val="000000100000" w:firstRow="0" w:lastRow="0" w:firstColumn="0" w:lastColumn="0" w:oddVBand="0" w:evenVBand="0" w:oddHBand="1" w:evenHBand="0" w:firstRowFirstColumn="0" w:firstRowLastColumn="0" w:lastRowFirstColumn="0" w:lastRowLastColumn="0"/>
          <w:ins w:id="147"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
          <w:p w14:paraId="43E796E7" w14:textId="77777777" w:rsidR="0000307B" w:rsidRPr="008E6F3D" w:rsidRDefault="0000307B" w:rsidP="00203CB5">
            <w:pPr>
              <w:rPr>
                <w:ins w:id="148" w:author="fstewart" w:date="2019-02-08T14:04:00Z"/>
                <w:rFonts w:cs="Times New Roman"/>
                <w:sz w:val="20"/>
                <w:szCs w:val="20"/>
              </w:rPr>
            </w:pPr>
            <w:ins w:id="149" w:author="fstewart" w:date="2019-02-08T14:04:00Z">
              <w:r w:rsidRPr="008E6F3D">
                <w:rPr>
                  <w:rFonts w:cs="Times New Roman"/>
                  <w:sz w:val="20"/>
                  <w:szCs w:val="20"/>
                </w:rPr>
                <w:t>Combined mitigations</w:t>
              </w:r>
            </w:ins>
          </w:p>
        </w:tc>
        <w:tc>
          <w:tcPr>
            <w:tcW w:w="976" w:type="dxa"/>
            <w:tcBorders>
              <w:top w:val="single" w:sz="12" w:space="0" w:color="auto"/>
            </w:tcBorders>
          </w:tcPr>
          <w:p w14:paraId="26950232"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150" w:author="fstewart" w:date="2019-02-08T14:04:00Z"/>
                <w:rFonts w:cs="Times New Roman"/>
                <w:sz w:val="20"/>
                <w:szCs w:val="20"/>
              </w:rPr>
            </w:pPr>
            <w:ins w:id="151" w:author="fstewart" w:date="2019-02-08T14:04:00Z">
              <w:r w:rsidRPr="008E6F3D">
                <w:rPr>
                  <w:rFonts w:cs="Times New Roman"/>
                  <w:sz w:val="20"/>
                  <w:szCs w:val="20"/>
                </w:rPr>
                <w:t>1</w:t>
              </w:r>
            </w:ins>
          </w:p>
        </w:tc>
        <w:tc>
          <w:tcPr>
            <w:tcW w:w="1965" w:type="dxa"/>
            <w:tcBorders>
              <w:top w:val="single" w:sz="12" w:space="0" w:color="auto"/>
            </w:tcBorders>
          </w:tcPr>
          <w:p w14:paraId="3D820FAE"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152" w:author="fstewart" w:date="2019-02-08T14:04:00Z"/>
                <w:rFonts w:cs="Times New Roman"/>
                <w:sz w:val="20"/>
                <w:szCs w:val="20"/>
              </w:rPr>
            </w:pPr>
            <w:ins w:id="153" w:author="fstewart" w:date="2019-02-08T14:04:00Z">
              <w:r w:rsidRPr="008E6F3D">
                <w:rPr>
                  <w:rFonts w:cs="Times New Roman"/>
                  <w:sz w:val="20"/>
                  <w:szCs w:val="20"/>
                </w:rPr>
                <w:t>1.025</w:t>
              </w:r>
            </w:ins>
          </w:p>
        </w:tc>
        <w:tc>
          <w:tcPr>
            <w:tcW w:w="1833" w:type="dxa"/>
            <w:tcBorders>
              <w:top w:val="single" w:sz="12" w:space="0" w:color="auto"/>
            </w:tcBorders>
          </w:tcPr>
          <w:p w14:paraId="41A0660B" w14:textId="77777777" w:rsidR="0000307B" w:rsidRPr="008E6F3D" w:rsidRDefault="0000307B" w:rsidP="00203CB5">
            <w:pPr>
              <w:tabs>
                <w:tab w:val="right" w:pos="1754"/>
              </w:tabs>
              <w:jc w:val="center"/>
              <w:cnfStyle w:val="000000100000" w:firstRow="0" w:lastRow="0" w:firstColumn="0" w:lastColumn="0" w:oddVBand="0" w:evenVBand="0" w:oddHBand="1" w:evenHBand="0" w:firstRowFirstColumn="0" w:firstRowLastColumn="0" w:lastRowFirstColumn="0" w:lastRowLastColumn="0"/>
              <w:rPr>
                <w:ins w:id="154" w:author="fstewart" w:date="2019-02-08T14:04:00Z"/>
                <w:rFonts w:cs="Times New Roman"/>
                <w:sz w:val="20"/>
                <w:szCs w:val="20"/>
              </w:rPr>
            </w:pPr>
            <w:ins w:id="155" w:author="fstewart" w:date="2019-02-08T14:04:00Z">
              <w:r w:rsidRPr="008E6F3D">
                <w:rPr>
                  <w:rFonts w:cs="Times New Roman"/>
                  <w:sz w:val="20"/>
                  <w:szCs w:val="20"/>
                </w:rPr>
                <w:t>0.956</w:t>
              </w:r>
            </w:ins>
          </w:p>
        </w:tc>
        <w:tc>
          <w:tcPr>
            <w:tcW w:w="2517" w:type="dxa"/>
            <w:tcBorders>
              <w:top w:val="single" w:sz="12" w:space="0" w:color="auto"/>
            </w:tcBorders>
          </w:tcPr>
          <w:p w14:paraId="41779A0C"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156" w:author="fstewart" w:date="2019-02-08T14:04:00Z"/>
                <w:rFonts w:cs="Times New Roman"/>
                <w:b/>
                <w:sz w:val="20"/>
                <w:szCs w:val="20"/>
              </w:rPr>
            </w:pPr>
            <w:ins w:id="157" w:author="fstewart" w:date="2019-02-08T14:04:00Z">
              <w:r w:rsidRPr="008E6F3D">
                <w:rPr>
                  <w:rFonts w:cs="Times New Roman"/>
                  <w:b/>
                  <w:sz w:val="20"/>
                  <w:szCs w:val="20"/>
                </w:rPr>
                <w:t>1.233</w:t>
              </w:r>
            </w:ins>
          </w:p>
        </w:tc>
        <w:tc>
          <w:tcPr>
            <w:tcW w:w="2928" w:type="dxa"/>
            <w:tcBorders>
              <w:top w:val="single" w:sz="12" w:space="0" w:color="auto"/>
            </w:tcBorders>
          </w:tcPr>
          <w:p w14:paraId="245DA756" w14:textId="77777777" w:rsidR="0000307B" w:rsidRPr="008E6F3D" w:rsidRDefault="0000307B" w:rsidP="00203CB5">
            <w:pPr>
              <w:jc w:val="right"/>
              <w:cnfStyle w:val="000000100000" w:firstRow="0" w:lastRow="0" w:firstColumn="0" w:lastColumn="0" w:oddVBand="0" w:evenVBand="0" w:oddHBand="1" w:evenHBand="0" w:firstRowFirstColumn="0" w:firstRowLastColumn="0" w:lastRowFirstColumn="0" w:lastRowLastColumn="0"/>
              <w:rPr>
                <w:ins w:id="158" w:author="fstewart" w:date="2019-02-08T14:04:00Z"/>
                <w:rFonts w:cs="Times New Roman"/>
                <w:b/>
                <w:sz w:val="20"/>
                <w:szCs w:val="20"/>
              </w:rPr>
            </w:pPr>
            <w:ins w:id="159" w:author="fstewart" w:date="2019-02-08T14:04:00Z">
              <w:r w:rsidRPr="008E6F3D">
                <w:rPr>
                  <w:rFonts w:cs="Times New Roman"/>
                  <w:b/>
                  <w:sz w:val="20"/>
                  <w:szCs w:val="20"/>
                </w:rPr>
                <w:t>$20,037 + $724,000/ year</w:t>
              </w:r>
            </w:ins>
          </w:p>
        </w:tc>
      </w:tr>
      <w:tr w:rsidR="0000307B" w:rsidRPr="008E6F3D" w14:paraId="155AD7AA" w14:textId="77777777" w:rsidTr="00203CB5">
        <w:trPr>
          <w:ins w:id="160"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
          <w:p w14:paraId="0D4B41D6" w14:textId="77777777" w:rsidR="0000307B" w:rsidRPr="008E6F3D" w:rsidRDefault="0000307B" w:rsidP="00203CB5">
            <w:pPr>
              <w:rPr>
                <w:ins w:id="161" w:author="fstewart" w:date="2019-02-08T14:04:00Z"/>
                <w:rFonts w:cs="Times New Roman"/>
                <w:b w:val="0"/>
                <w:sz w:val="20"/>
                <w:szCs w:val="20"/>
              </w:rPr>
            </w:pPr>
          </w:p>
        </w:tc>
        <w:tc>
          <w:tcPr>
            <w:tcW w:w="976" w:type="dxa"/>
          </w:tcPr>
          <w:p w14:paraId="1B29558F"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162" w:author="fstewart" w:date="2019-02-08T14:04:00Z"/>
                <w:rFonts w:cs="Times New Roman"/>
                <w:sz w:val="20"/>
                <w:szCs w:val="20"/>
              </w:rPr>
            </w:pPr>
            <w:ins w:id="163" w:author="fstewart" w:date="2019-02-08T14:04:00Z">
              <w:r w:rsidRPr="008E6F3D">
                <w:rPr>
                  <w:rFonts w:cs="Times New Roman"/>
                  <w:sz w:val="20"/>
                  <w:szCs w:val="20"/>
                </w:rPr>
                <w:t>3</w:t>
              </w:r>
            </w:ins>
          </w:p>
        </w:tc>
        <w:tc>
          <w:tcPr>
            <w:tcW w:w="1965" w:type="dxa"/>
          </w:tcPr>
          <w:p w14:paraId="1BC405E0"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164" w:author="fstewart" w:date="2019-02-08T14:04:00Z"/>
                <w:rFonts w:cs="Times New Roman"/>
                <w:sz w:val="20"/>
                <w:szCs w:val="20"/>
              </w:rPr>
            </w:pPr>
            <w:ins w:id="165" w:author="fstewart" w:date="2019-02-08T14:04:00Z">
              <w:r w:rsidRPr="008E6F3D">
                <w:rPr>
                  <w:rFonts w:cs="Times New Roman"/>
                  <w:sz w:val="20"/>
                  <w:szCs w:val="20"/>
                </w:rPr>
                <w:t>1.025</w:t>
              </w:r>
            </w:ins>
          </w:p>
        </w:tc>
        <w:tc>
          <w:tcPr>
            <w:tcW w:w="1833" w:type="dxa"/>
          </w:tcPr>
          <w:p w14:paraId="4A221B52"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166" w:author="fstewart" w:date="2019-02-08T14:04:00Z"/>
                <w:rFonts w:cs="Times New Roman"/>
                <w:sz w:val="20"/>
                <w:szCs w:val="20"/>
              </w:rPr>
            </w:pPr>
            <w:ins w:id="167" w:author="fstewart" w:date="2019-02-08T14:04:00Z">
              <w:r w:rsidRPr="008E6F3D">
                <w:rPr>
                  <w:rFonts w:cs="Times New Roman"/>
                  <w:sz w:val="20"/>
                  <w:szCs w:val="20"/>
                </w:rPr>
                <w:t>0.966</w:t>
              </w:r>
            </w:ins>
          </w:p>
        </w:tc>
        <w:tc>
          <w:tcPr>
            <w:tcW w:w="2517" w:type="dxa"/>
          </w:tcPr>
          <w:p w14:paraId="197EF46E"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168" w:author="fstewart" w:date="2019-02-08T14:04:00Z"/>
                <w:rFonts w:cs="Times New Roman"/>
                <w:b/>
                <w:sz w:val="20"/>
                <w:szCs w:val="20"/>
              </w:rPr>
            </w:pPr>
            <w:ins w:id="169" w:author="fstewart" w:date="2019-02-08T14:04:00Z">
              <w:r w:rsidRPr="008E6F3D">
                <w:rPr>
                  <w:rFonts w:cs="Times New Roman"/>
                  <w:b/>
                  <w:sz w:val="20"/>
                  <w:szCs w:val="20"/>
                </w:rPr>
                <w:t>1.240</w:t>
              </w:r>
            </w:ins>
          </w:p>
        </w:tc>
        <w:tc>
          <w:tcPr>
            <w:tcW w:w="2928" w:type="dxa"/>
          </w:tcPr>
          <w:p w14:paraId="3673D90F" w14:textId="77777777" w:rsidR="0000307B" w:rsidRPr="008E6F3D" w:rsidRDefault="0000307B" w:rsidP="00203CB5">
            <w:pPr>
              <w:jc w:val="right"/>
              <w:cnfStyle w:val="000000000000" w:firstRow="0" w:lastRow="0" w:firstColumn="0" w:lastColumn="0" w:oddVBand="0" w:evenVBand="0" w:oddHBand="0" w:evenHBand="0" w:firstRowFirstColumn="0" w:firstRowLastColumn="0" w:lastRowFirstColumn="0" w:lastRowLastColumn="0"/>
              <w:rPr>
                <w:ins w:id="170" w:author="fstewart" w:date="2019-02-08T14:04:00Z"/>
                <w:rFonts w:cs="Times New Roman"/>
                <w:b/>
                <w:sz w:val="20"/>
                <w:szCs w:val="20"/>
              </w:rPr>
            </w:pPr>
            <w:ins w:id="171" w:author="fstewart" w:date="2019-02-08T14:04:00Z">
              <w:r w:rsidRPr="008E6F3D">
                <w:rPr>
                  <w:rFonts w:cs="Times New Roman"/>
                  <w:b/>
                  <w:sz w:val="20"/>
                  <w:szCs w:val="20"/>
                </w:rPr>
                <w:t>$18,025 + $724,000/ year</w:t>
              </w:r>
            </w:ins>
          </w:p>
        </w:tc>
      </w:tr>
      <w:tr w:rsidR="0000307B" w:rsidRPr="008E6F3D" w14:paraId="1C7090B4" w14:textId="77777777" w:rsidTr="00203CB5">
        <w:trPr>
          <w:cnfStyle w:val="000000100000" w:firstRow="0" w:lastRow="0" w:firstColumn="0" w:lastColumn="0" w:oddVBand="0" w:evenVBand="0" w:oddHBand="1" w:evenHBand="0" w:firstRowFirstColumn="0" w:firstRowLastColumn="0" w:lastRowFirstColumn="0" w:lastRowLastColumn="0"/>
          <w:ins w:id="172"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
          <w:p w14:paraId="5910459C" w14:textId="77777777" w:rsidR="0000307B" w:rsidRPr="008E6F3D" w:rsidRDefault="0000307B" w:rsidP="00203CB5">
            <w:pPr>
              <w:rPr>
                <w:ins w:id="173" w:author="fstewart" w:date="2019-02-08T14:04:00Z"/>
                <w:rFonts w:cs="Times New Roman"/>
                <w:b w:val="0"/>
                <w:sz w:val="20"/>
                <w:szCs w:val="20"/>
              </w:rPr>
            </w:pPr>
          </w:p>
        </w:tc>
        <w:tc>
          <w:tcPr>
            <w:tcW w:w="976" w:type="dxa"/>
            <w:tcBorders>
              <w:bottom w:val="single" w:sz="12" w:space="0" w:color="auto"/>
            </w:tcBorders>
          </w:tcPr>
          <w:p w14:paraId="604B5BFE"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174" w:author="fstewart" w:date="2019-02-08T14:04:00Z"/>
                <w:rFonts w:cs="Times New Roman"/>
                <w:sz w:val="20"/>
                <w:szCs w:val="20"/>
              </w:rPr>
            </w:pPr>
            <w:ins w:id="175" w:author="fstewart" w:date="2019-02-08T14:04:00Z">
              <w:r w:rsidRPr="008E6F3D">
                <w:rPr>
                  <w:rFonts w:cs="Times New Roman"/>
                  <w:sz w:val="20"/>
                  <w:szCs w:val="20"/>
                </w:rPr>
                <w:t>A</w:t>
              </w:r>
            </w:ins>
          </w:p>
        </w:tc>
        <w:tc>
          <w:tcPr>
            <w:tcW w:w="1965" w:type="dxa"/>
            <w:tcBorders>
              <w:bottom w:val="single" w:sz="12" w:space="0" w:color="auto"/>
            </w:tcBorders>
          </w:tcPr>
          <w:p w14:paraId="461515CF"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176" w:author="fstewart" w:date="2019-02-08T14:04:00Z"/>
                <w:rFonts w:cs="Times New Roman"/>
                <w:sz w:val="20"/>
                <w:szCs w:val="20"/>
              </w:rPr>
            </w:pPr>
            <w:ins w:id="177" w:author="fstewart" w:date="2019-02-08T14:04:00Z">
              <w:r w:rsidRPr="008E6F3D">
                <w:rPr>
                  <w:rFonts w:cs="Times New Roman"/>
                  <w:sz w:val="20"/>
                  <w:szCs w:val="20"/>
                </w:rPr>
                <w:t>1.025</w:t>
              </w:r>
            </w:ins>
          </w:p>
        </w:tc>
        <w:tc>
          <w:tcPr>
            <w:tcW w:w="1833" w:type="dxa"/>
            <w:tcBorders>
              <w:bottom w:val="single" w:sz="12" w:space="0" w:color="auto"/>
            </w:tcBorders>
          </w:tcPr>
          <w:p w14:paraId="31F28DAD"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178" w:author="fstewart" w:date="2019-02-08T14:04:00Z"/>
                <w:rFonts w:cs="Times New Roman"/>
                <w:sz w:val="20"/>
                <w:szCs w:val="20"/>
              </w:rPr>
            </w:pPr>
            <w:ins w:id="179" w:author="fstewart" w:date="2019-02-08T14:04:00Z">
              <w:r w:rsidRPr="008E6F3D">
                <w:rPr>
                  <w:rFonts w:cs="Times New Roman"/>
                  <w:sz w:val="20"/>
                  <w:szCs w:val="20"/>
                </w:rPr>
                <w:t>0.966</w:t>
              </w:r>
            </w:ins>
          </w:p>
        </w:tc>
        <w:tc>
          <w:tcPr>
            <w:tcW w:w="2517" w:type="dxa"/>
            <w:tcBorders>
              <w:bottom w:val="single" w:sz="12" w:space="0" w:color="auto"/>
            </w:tcBorders>
          </w:tcPr>
          <w:p w14:paraId="4131F9C5"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180" w:author="fstewart" w:date="2019-02-08T14:04:00Z"/>
                <w:rFonts w:cs="Times New Roman"/>
                <w:b/>
                <w:sz w:val="20"/>
                <w:szCs w:val="20"/>
              </w:rPr>
            </w:pPr>
            <w:ins w:id="181" w:author="fstewart" w:date="2019-02-08T14:04:00Z">
              <w:r w:rsidRPr="008E6F3D">
                <w:rPr>
                  <w:rFonts w:cs="Times New Roman"/>
                  <w:b/>
                  <w:sz w:val="20"/>
                  <w:szCs w:val="20"/>
                </w:rPr>
                <w:t>1.240</w:t>
              </w:r>
            </w:ins>
          </w:p>
        </w:tc>
        <w:tc>
          <w:tcPr>
            <w:tcW w:w="2928" w:type="dxa"/>
            <w:tcBorders>
              <w:bottom w:val="single" w:sz="12" w:space="0" w:color="auto"/>
            </w:tcBorders>
          </w:tcPr>
          <w:p w14:paraId="3547BED4" w14:textId="77777777" w:rsidR="0000307B" w:rsidRPr="008E6F3D" w:rsidRDefault="0000307B" w:rsidP="00203CB5">
            <w:pPr>
              <w:jc w:val="right"/>
              <w:cnfStyle w:val="000000100000" w:firstRow="0" w:lastRow="0" w:firstColumn="0" w:lastColumn="0" w:oddVBand="0" w:evenVBand="0" w:oddHBand="1" w:evenHBand="0" w:firstRowFirstColumn="0" w:firstRowLastColumn="0" w:lastRowFirstColumn="0" w:lastRowLastColumn="0"/>
              <w:rPr>
                <w:ins w:id="182" w:author="fstewart" w:date="2019-02-08T14:04:00Z"/>
                <w:rFonts w:cs="Times New Roman"/>
                <w:b/>
                <w:sz w:val="20"/>
                <w:szCs w:val="20"/>
              </w:rPr>
            </w:pPr>
            <w:ins w:id="183" w:author="fstewart" w:date="2019-02-08T14:04:00Z">
              <w:r w:rsidRPr="008E6F3D">
                <w:rPr>
                  <w:rFonts w:cs="Times New Roman"/>
                  <w:b/>
                  <w:sz w:val="20"/>
                  <w:szCs w:val="20"/>
                </w:rPr>
                <w:t>$14,909 + $724,000/ year</w:t>
              </w:r>
            </w:ins>
          </w:p>
        </w:tc>
      </w:tr>
      <w:tr w:rsidR="0000307B" w:rsidRPr="008E6F3D" w14:paraId="1314940F" w14:textId="77777777" w:rsidTr="00203CB5">
        <w:trPr>
          <w:ins w:id="184"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
          <w:p w14:paraId="256BFA05" w14:textId="77777777" w:rsidR="0000307B" w:rsidRPr="008E6F3D" w:rsidRDefault="0000307B" w:rsidP="00203CB5">
            <w:pPr>
              <w:rPr>
                <w:ins w:id="185" w:author="fstewart" w:date="2019-02-08T14:04:00Z"/>
                <w:rFonts w:cs="Times New Roman"/>
                <w:b w:val="0"/>
                <w:sz w:val="20"/>
                <w:szCs w:val="20"/>
              </w:rPr>
            </w:pPr>
            <w:ins w:id="186" w:author="fstewart" w:date="2019-02-08T14:04:00Z">
              <w:r w:rsidRPr="008E6F3D">
                <w:rPr>
                  <w:rFonts w:cs="Times New Roman"/>
                  <w:sz w:val="20"/>
                  <w:szCs w:val="20"/>
                </w:rPr>
                <w:t xml:space="preserve"> Total predator control</w:t>
              </w:r>
            </w:ins>
          </w:p>
        </w:tc>
        <w:tc>
          <w:tcPr>
            <w:tcW w:w="976" w:type="dxa"/>
            <w:tcBorders>
              <w:top w:val="single" w:sz="12" w:space="0" w:color="auto"/>
            </w:tcBorders>
          </w:tcPr>
          <w:p w14:paraId="3A63673C"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187" w:author="fstewart" w:date="2019-02-08T14:04:00Z"/>
                <w:rFonts w:cs="Times New Roman"/>
                <w:sz w:val="20"/>
                <w:szCs w:val="20"/>
              </w:rPr>
            </w:pPr>
            <w:ins w:id="188" w:author="fstewart" w:date="2019-02-08T14:04:00Z">
              <w:r w:rsidRPr="008E6F3D">
                <w:rPr>
                  <w:rFonts w:cs="Times New Roman"/>
                  <w:sz w:val="20"/>
                  <w:szCs w:val="20"/>
                </w:rPr>
                <w:t>1</w:t>
              </w:r>
            </w:ins>
          </w:p>
        </w:tc>
        <w:tc>
          <w:tcPr>
            <w:tcW w:w="1965" w:type="dxa"/>
            <w:tcBorders>
              <w:top w:val="single" w:sz="12" w:space="0" w:color="auto"/>
            </w:tcBorders>
          </w:tcPr>
          <w:p w14:paraId="127C4556"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189" w:author="fstewart" w:date="2019-02-08T14:04:00Z"/>
                <w:rFonts w:cs="Times New Roman"/>
                <w:sz w:val="20"/>
                <w:szCs w:val="20"/>
              </w:rPr>
            </w:pPr>
            <w:ins w:id="190" w:author="fstewart" w:date="2019-02-08T14:04:00Z">
              <w:r w:rsidRPr="008E6F3D">
                <w:rPr>
                  <w:rFonts w:cs="Times New Roman"/>
                  <w:sz w:val="20"/>
                  <w:szCs w:val="20"/>
                </w:rPr>
                <w:t>1.025</w:t>
              </w:r>
            </w:ins>
          </w:p>
        </w:tc>
        <w:tc>
          <w:tcPr>
            <w:tcW w:w="1833" w:type="dxa"/>
            <w:tcBorders>
              <w:top w:val="single" w:sz="12" w:space="0" w:color="auto"/>
            </w:tcBorders>
          </w:tcPr>
          <w:p w14:paraId="447CB43B"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191" w:author="fstewart" w:date="2019-02-08T14:04:00Z"/>
                <w:rFonts w:cs="Times New Roman"/>
                <w:sz w:val="20"/>
                <w:szCs w:val="20"/>
              </w:rPr>
            </w:pPr>
            <w:ins w:id="192" w:author="fstewart" w:date="2019-02-08T14:04:00Z">
              <w:r w:rsidRPr="008E6F3D">
                <w:rPr>
                  <w:rFonts w:cs="Times New Roman"/>
                  <w:sz w:val="20"/>
                  <w:szCs w:val="20"/>
                </w:rPr>
                <w:t>0.956</w:t>
              </w:r>
            </w:ins>
          </w:p>
        </w:tc>
        <w:tc>
          <w:tcPr>
            <w:tcW w:w="2517" w:type="dxa"/>
            <w:tcBorders>
              <w:top w:val="single" w:sz="12" w:space="0" w:color="auto"/>
            </w:tcBorders>
          </w:tcPr>
          <w:p w14:paraId="7F1B19EA"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193" w:author="fstewart" w:date="2019-02-08T14:04:00Z"/>
                <w:rFonts w:cs="Times New Roman"/>
                <w:b/>
                <w:sz w:val="20"/>
                <w:szCs w:val="20"/>
              </w:rPr>
            </w:pPr>
            <w:ins w:id="194" w:author="fstewart" w:date="2019-02-08T14:04:00Z">
              <w:r w:rsidRPr="008E6F3D">
                <w:rPr>
                  <w:rFonts w:cs="Times New Roman"/>
                  <w:b/>
                  <w:sz w:val="20"/>
                  <w:szCs w:val="20"/>
                </w:rPr>
                <w:t>1.151</w:t>
              </w:r>
            </w:ins>
          </w:p>
        </w:tc>
        <w:tc>
          <w:tcPr>
            <w:tcW w:w="2928" w:type="dxa"/>
            <w:tcBorders>
              <w:top w:val="single" w:sz="12" w:space="0" w:color="auto"/>
            </w:tcBorders>
          </w:tcPr>
          <w:p w14:paraId="4DBE2815" w14:textId="77777777" w:rsidR="0000307B" w:rsidRPr="008E6F3D" w:rsidRDefault="0000307B" w:rsidP="00203CB5">
            <w:pPr>
              <w:jc w:val="right"/>
              <w:cnfStyle w:val="000000000000" w:firstRow="0" w:lastRow="0" w:firstColumn="0" w:lastColumn="0" w:oddVBand="0" w:evenVBand="0" w:oddHBand="0" w:evenHBand="0" w:firstRowFirstColumn="0" w:firstRowLastColumn="0" w:lastRowFirstColumn="0" w:lastRowLastColumn="0"/>
              <w:rPr>
                <w:ins w:id="195" w:author="fstewart" w:date="2019-02-08T14:04:00Z"/>
                <w:rFonts w:cs="Times New Roman"/>
                <w:b/>
                <w:i/>
                <w:sz w:val="20"/>
                <w:szCs w:val="20"/>
              </w:rPr>
            </w:pPr>
            <w:ins w:id="196" w:author="fstewart" w:date="2019-02-08T14:04:00Z">
              <w:r w:rsidRPr="008E6F3D">
                <w:rPr>
                  <w:rFonts w:cs="Times New Roman"/>
                  <w:b/>
                  <w:i/>
                  <w:sz w:val="20"/>
                  <w:szCs w:val="20"/>
                </w:rPr>
                <w:t>$224,000/ year</w:t>
              </w:r>
            </w:ins>
          </w:p>
        </w:tc>
      </w:tr>
      <w:tr w:rsidR="0000307B" w:rsidRPr="008E6F3D" w14:paraId="76B6CD54" w14:textId="77777777" w:rsidTr="00203CB5">
        <w:trPr>
          <w:cnfStyle w:val="000000100000" w:firstRow="0" w:lastRow="0" w:firstColumn="0" w:lastColumn="0" w:oddVBand="0" w:evenVBand="0" w:oddHBand="1" w:evenHBand="0" w:firstRowFirstColumn="0" w:firstRowLastColumn="0" w:lastRowFirstColumn="0" w:lastRowLastColumn="0"/>
          <w:ins w:id="197"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
          <w:p w14:paraId="1780C28B" w14:textId="77777777" w:rsidR="0000307B" w:rsidRPr="008E6F3D" w:rsidRDefault="0000307B" w:rsidP="00203CB5">
            <w:pPr>
              <w:rPr>
                <w:ins w:id="198" w:author="fstewart" w:date="2019-02-08T14:04:00Z"/>
                <w:rFonts w:cs="Times New Roman"/>
                <w:b w:val="0"/>
                <w:sz w:val="20"/>
                <w:szCs w:val="20"/>
              </w:rPr>
            </w:pPr>
          </w:p>
        </w:tc>
        <w:tc>
          <w:tcPr>
            <w:tcW w:w="976" w:type="dxa"/>
          </w:tcPr>
          <w:p w14:paraId="41B3FFB9"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199" w:author="fstewart" w:date="2019-02-08T14:04:00Z"/>
                <w:rFonts w:cs="Times New Roman"/>
                <w:sz w:val="20"/>
                <w:szCs w:val="20"/>
              </w:rPr>
            </w:pPr>
            <w:ins w:id="200" w:author="fstewart" w:date="2019-02-08T14:04:00Z">
              <w:r w:rsidRPr="008E6F3D">
                <w:rPr>
                  <w:rFonts w:cs="Times New Roman"/>
                  <w:sz w:val="20"/>
                  <w:szCs w:val="20"/>
                </w:rPr>
                <w:t>3</w:t>
              </w:r>
            </w:ins>
          </w:p>
        </w:tc>
        <w:tc>
          <w:tcPr>
            <w:tcW w:w="1965" w:type="dxa"/>
          </w:tcPr>
          <w:p w14:paraId="31664303"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01" w:author="fstewart" w:date="2019-02-08T14:04:00Z"/>
                <w:rFonts w:cs="Times New Roman"/>
                <w:sz w:val="20"/>
                <w:szCs w:val="20"/>
              </w:rPr>
            </w:pPr>
            <w:ins w:id="202" w:author="fstewart" w:date="2019-02-08T14:04:00Z">
              <w:r w:rsidRPr="008E6F3D">
                <w:rPr>
                  <w:rFonts w:cs="Times New Roman"/>
                  <w:sz w:val="20"/>
                  <w:szCs w:val="20"/>
                </w:rPr>
                <w:t>1.025</w:t>
              </w:r>
            </w:ins>
          </w:p>
        </w:tc>
        <w:tc>
          <w:tcPr>
            <w:tcW w:w="1833" w:type="dxa"/>
          </w:tcPr>
          <w:p w14:paraId="3B2585A9"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03" w:author="fstewart" w:date="2019-02-08T14:04:00Z"/>
                <w:rFonts w:cs="Times New Roman"/>
                <w:sz w:val="20"/>
                <w:szCs w:val="20"/>
              </w:rPr>
            </w:pPr>
            <w:ins w:id="204" w:author="fstewart" w:date="2019-02-08T14:04:00Z">
              <w:r w:rsidRPr="008E6F3D">
                <w:rPr>
                  <w:rFonts w:cs="Times New Roman"/>
                  <w:sz w:val="20"/>
                  <w:szCs w:val="20"/>
                </w:rPr>
                <w:t>0.966</w:t>
              </w:r>
            </w:ins>
          </w:p>
        </w:tc>
        <w:tc>
          <w:tcPr>
            <w:tcW w:w="2517" w:type="dxa"/>
          </w:tcPr>
          <w:p w14:paraId="29856762"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05" w:author="fstewart" w:date="2019-02-08T14:04:00Z"/>
                <w:rFonts w:cs="Times New Roman"/>
                <w:b/>
                <w:sz w:val="20"/>
                <w:szCs w:val="20"/>
              </w:rPr>
            </w:pPr>
            <w:ins w:id="206" w:author="fstewart" w:date="2019-02-08T14:04:00Z">
              <w:r w:rsidRPr="008E6F3D">
                <w:rPr>
                  <w:rFonts w:cs="Times New Roman"/>
                  <w:b/>
                  <w:sz w:val="20"/>
                  <w:szCs w:val="20"/>
                </w:rPr>
                <w:t>1.158</w:t>
              </w:r>
            </w:ins>
          </w:p>
        </w:tc>
        <w:tc>
          <w:tcPr>
            <w:tcW w:w="2928" w:type="dxa"/>
          </w:tcPr>
          <w:p w14:paraId="7DDBDCE9" w14:textId="77777777" w:rsidR="0000307B" w:rsidRPr="008E6F3D" w:rsidRDefault="0000307B" w:rsidP="00203CB5">
            <w:pPr>
              <w:jc w:val="right"/>
              <w:cnfStyle w:val="000000100000" w:firstRow="0" w:lastRow="0" w:firstColumn="0" w:lastColumn="0" w:oddVBand="0" w:evenVBand="0" w:oddHBand="1" w:evenHBand="0" w:firstRowFirstColumn="0" w:firstRowLastColumn="0" w:lastRowFirstColumn="0" w:lastRowLastColumn="0"/>
              <w:rPr>
                <w:ins w:id="207" w:author="fstewart" w:date="2019-02-08T14:04:00Z"/>
                <w:rFonts w:cs="Times New Roman"/>
                <w:b/>
                <w:i/>
                <w:sz w:val="20"/>
                <w:szCs w:val="20"/>
              </w:rPr>
            </w:pPr>
            <w:ins w:id="208" w:author="fstewart" w:date="2019-02-08T14:04:00Z">
              <w:r w:rsidRPr="008E6F3D">
                <w:rPr>
                  <w:rFonts w:cs="Times New Roman"/>
                  <w:b/>
                  <w:i/>
                  <w:sz w:val="20"/>
                  <w:szCs w:val="20"/>
                </w:rPr>
                <w:t>$224,000/ year</w:t>
              </w:r>
            </w:ins>
          </w:p>
        </w:tc>
      </w:tr>
      <w:tr w:rsidR="0000307B" w:rsidRPr="008E6F3D" w14:paraId="3C5C3DE1" w14:textId="77777777" w:rsidTr="00203CB5">
        <w:trPr>
          <w:ins w:id="209"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
          <w:p w14:paraId="5DF004ED" w14:textId="77777777" w:rsidR="0000307B" w:rsidRPr="008E6F3D" w:rsidRDefault="0000307B" w:rsidP="00203CB5">
            <w:pPr>
              <w:rPr>
                <w:ins w:id="210" w:author="fstewart" w:date="2019-02-08T14:04:00Z"/>
                <w:rFonts w:cs="Times New Roman"/>
                <w:b w:val="0"/>
                <w:sz w:val="20"/>
                <w:szCs w:val="20"/>
              </w:rPr>
            </w:pPr>
          </w:p>
        </w:tc>
        <w:tc>
          <w:tcPr>
            <w:tcW w:w="976" w:type="dxa"/>
            <w:tcBorders>
              <w:bottom w:val="single" w:sz="12" w:space="0" w:color="auto"/>
            </w:tcBorders>
          </w:tcPr>
          <w:p w14:paraId="5BF9EA36"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11" w:author="fstewart" w:date="2019-02-08T14:04:00Z"/>
                <w:rFonts w:cs="Times New Roman"/>
                <w:sz w:val="20"/>
                <w:szCs w:val="20"/>
              </w:rPr>
            </w:pPr>
            <w:ins w:id="212" w:author="fstewart" w:date="2019-02-08T14:04:00Z">
              <w:r w:rsidRPr="008E6F3D">
                <w:rPr>
                  <w:rFonts w:cs="Times New Roman"/>
                  <w:sz w:val="20"/>
                  <w:szCs w:val="20"/>
                </w:rPr>
                <w:t>A</w:t>
              </w:r>
            </w:ins>
          </w:p>
        </w:tc>
        <w:tc>
          <w:tcPr>
            <w:tcW w:w="1965" w:type="dxa"/>
            <w:tcBorders>
              <w:bottom w:val="single" w:sz="12" w:space="0" w:color="auto"/>
            </w:tcBorders>
          </w:tcPr>
          <w:p w14:paraId="1D9B0BF6"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13" w:author="fstewart" w:date="2019-02-08T14:04:00Z"/>
                <w:rFonts w:cs="Times New Roman"/>
                <w:sz w:val="20"/>
                <w:szCs w:val="20"/>
              </w:rPr>
            </w:pPr>
            <w:ins w:id="214" w:author="fstewart" w:date="2019-02-08T14:04:00Z">
              <w:r w:rsidRPr="008E6F3D">
                <w:rPr>
                  <w:rFonts w:cs="Times New Roman"/>
                  <w:sz w:val="20"/>
                  <w:szCs w:val="20"/>
                </w:rPr>
                <w:t>1.025</w:t>
              </w:r>
            </w:ins>
          </w:p>
        </w:tc>
        <w:tc>
          <w:tcPr>
            <w:tcW w:w="1833" w:type="dxa"/>
            <w:tcBorders>
              <w:bottom w:val="single" w:sz="12" w:space="0" w:color="auto"/>
            </w:tcBorders>
          </w:tcPr>
          <w:p w14:paraId="602696E2"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15" w:author="fstewart" w:date="2019-02-08T14:04:00Z"/>
                <w:rFonts w:cs="Times New Roman"/>
                <w:sz w:val="20"/>
                <w:szCs w:val="20"/>
              </w:rPr>
            </w:pPr>
            <w:ins w:id="216" w:author="fstewart" w:date="2019-02-08T14:04:00Z">
              <w:r w:rsidRPr="008E6F3D">
                <w:rPr>
                  <w:rFonts w:cs="Times New Roman"/>
                  <w:sz w:val="20"/>
                  <w:szCs w:val="20"/>
                </w:rPr>
                <w:t>0.966</w:t>
              </w:r>
            </w:ins>
          </w:p>
        </w:tc>
        <w:tc>
          <w:tcPr>
            <w:tcW w:w="2517" w:type="dxa"/>
            <w:tcBorders>
              <w:bottom w:val="single" w:sz="12" w:space="0" w:color="auto"/>
            </w:tcBorders>
          </w:tcPr>
          <w:p w14:paraId="437756FC"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17" w:author="fstewart" w:date="2019-02-08T14:04:00Z"/>
                <w:rFonts w:cs="Times New Roman"/>
                <w:b/>
                <w:sz w:val="20"/>
                <w:szCs w:val="20"/>
              </w:rPr>
            </w:pPr>
            <w:ins w:id="218" w:author="fstewart" w:date="2019-02-08T14:04:00Z">
              <w:r w:rsidRPr="008E6F3D">
                <w:rPr>
                  <w:rFonts w:cs="Times New Roman"/>
                  <w:b/>
                  <w:sz w:val="20"/>
                  <w:szCs w:val="20"/>
                </w:rPr>
                <w:t>1.158</w:t>
              </w:r>
            </w:ins>
          </w:p>
        </w:tc>
        <w:tc>
          <w:tcPr>
            <w:tcW w:w="2928" w:type="dxa"/>
            <w:tcBorders>
              <w:bottom w:val="single" w:sz="12" w:space="0" w:color="auto"/>
            </w:tcBorders>
          </w:tcPr>
          <w:p w14:paraId="5450D730" w14:textId="77777777" w:rsidR="0000307B" w:rsidRPr="008E6F3D" w:rsidRDefault="0000307B" w:rsidP="00203CB5">
            <w:pPr>
              <w:jc w:val="right"/>
              <w:cnfStyle w:val="000000000000" w:firstRow="0" w:lastRow="0" w:firstColumn="0" w:lastColumn="0" w:oddVBand="0" w:evenVBand="0" w:oddHBand="0" w:evenHBand="0" w:firstRowFirstColumn="0" w:firstRowLastColumn="0" w:lastRowFirstColumn="0" w:lastRowLastColumn="0"/>
              <w:rPr>
                <w:ins w:id="219" w:author="fstewart" w:date="2019-02-08T14:04:00Z"/>
                <w:rFonts w:cs="Times New Roman"/>
                <w:b/>
                <w:i/>
                <w:sz w:val="20"/>
                <w:szCs w:val="20"/>
              </w:rPr>
            </w:pPr>
            <w:ins w:id="220" w:author="fstewart" w:date="2019-02-08T14:04:00Z">
              <w:r w:rsidRPr="008E6F3D">
                <w:rPr>
                  <w:rFonts w:cs="Times New Roman"/>
                  <w:b/>
                  <w:i/>
                  <w:sz w:val="20"/>
                  <w:szCs w:val="20"/>
                </w:rPr>
                <w:t>$224,000/ year</w:t>
              </w:r>
            </w:ins>
          </w:p>
        </w:tc>
      </w:tr>
      <w:tr w:rsidR="0000307B" w:rsidRPr="008E6F3D" w14:paraId="78A5D4C9" w14:textId="77777777" w:rsidTr="00203CB5">
        <w:trPr>
          <w:cnfStyle w:val="000000100000" w:firstRow="0" w:lastRow="0" w:firstColumn="0" w:lastColumn="0" w:oddVBand="0" w:evenVBand="0" w:oddHBand="1" w:evenHBand="0" w:firstRowFirstColumn="0" w:firstRowLastColumn="0" w:lastRowFirstColumn="0" w:lastRowLastColumn="0"/>
          <w:ins w:id="221"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
          <w:p w14:paraId="39BEBABA" w14:textId="77777777" w:rsidR="0000307B" w:rsidRPr="008E6F3D" w:rsidRDefault="0000307B" w:rsidP="00203CB5">
            <w:pPr>
              <w:rPr>
                <w:ins w:id="222" w:author="fstewart" w:date="2019-02-08T14:04:00Z"/>
                <w:rFonts w:cs="Times New Roman"/>
                <w:b w:val="0"/>
                <w:sz w:val="20"/>
                <w:szCs w:val="20"/>
              </w:rPr>
            </w:pPr>
            <w:ins w:id="223" w:author="fstewart" w:date="2019-02-08T14:04:00Z">
              <w:r w:rsidRPr="008E6F3D">
                <w:rPr>
                  <w:rFonts w:cs="Times New Roman"/>
                  <w:b w:val="0"/>
                  <w:sz w:val="20"/>
                  <w:szCs w:val="20"/>
                </w:rPr>
                <w:t>Maternity penning</w:t>
              </w:r>
            </w:ins>
          </w:p>
        </w:tc>
        <w:tc>
          <w:tcPr>
            <w:tcW w:w="976" w:type="dxa"/>
            <w:tcBorders>
              <w:top w:val="single" w:sz="12" w:space="0" w:color="auto"/>
            </w:tcBorders>
          </w:tcPr>
          <w:p w14:paraId="650E512D"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24" w:author="fstewart" w:date="2019-02-08T14:04:00Z"/>
                <w:rFonts w:cs="Times New Roman"/>
                <w:sz w:val="20"/>
                <w:szCs w:val="20"/>
              </w:rPr>
            </w:pPr>
            <w:ins w:id="225" w:author="fstewart" w:date="2019-02-08T14:04:00Z">
              <w:r w:rsidRPr="008E6F3D">
                <w:rPr>
                  <w:rFonts w:cs="Times New Roman"/>
                  <w:sz w:val="20"/>
                  <w:szCs w:val="20"/>
                </w:rPr>
                <w:t>1</w:t>
              </w:r>
            </w:ins>
          </w:p>
        </w:tc>
        <w:tc>
          <w:tcPr>
            <w:tcW w:w="1965" w:type="dxa"/>
            <w:tcBorders>
              <w:top w:val="single" w:sz="12" w:space="0" w:color="auto"/>
            </w:tcBorders>
          </w:tcPr>
          <w:p w14:paraId="714D22DB"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26" w:author="fstewart" w:date="2019-02-08T14:04:00Z"/>
                <w:rFonts w:cs="Times New Roman"/>
                <w:sz w:val="20"/>
                <w:szCs w:val="20"/>
              </w:rPr>
            </w:pPr>
            <w:ins w:id="227" w:author="fstewart" w:date="2019-02-08T14:04:00Z">
              <w:r w:rsidRPr="008E6F3D">
                <w:rPr>
                  <w:rFonts w:cs="Times New Roman"/>
                  <w:sz w:val="20"/>
                  <w:szCs w:val="20"/>
                </w:rPr>
                <w:t>1.025</w:t>
              </w:r>
            </w:ins>
          </w:p>
        </w:tc>
        <w:tc>
          <w:tcPr>
            <w:tcW w:w="1833" w:type="dxa"/>
            <w:tcBorders>
              <w:top w:val="single" w:sz="12" w:space="0" w:color="auto"/>
            </w:tcBorders>
          </w:tcPr>
          <w:p w14:paraId="373F20E6"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28" w:author="fstewart" w:date="2019-02-08T14:04:00Z"/>
                <w:rFonts w:cs="Times New Roman"/>
                <w:sz w:val="20"/>
                <w:szCs w:val="20"/>
              </w:rPr>
            </w:pPr>
            <w:ins w:id="229" w:author="fstewart" w:date="2019-02-08T14:04:00Z">
              <w:r w:rsidRPr="008E6F3D">
                <w:rPr>
                  <w:rFonts w:cs="Times New Roman"/>
                  <w:sz w:val="20"/>
                  <w:szCs w:val="20"/>
                </w:rPr>
                <w:t>0.956</w:t>
              </w:r>
            </w:ins>
          </w:p>
        </w:tc>
        <w:tc>
          <w:tcPr>
            <w:tcW w:w="2517" w:type="dxa"/>
            <w:tcBorders>
              <w:top w:val="single" w:sz="12" w:space="0" w:color="auto"/>
            </w:tcBorders>
          </w:tcPr>
          <w:p w14:paraId="0BDDDC6B"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30" w:author="fstewart" w:date="2019-02-08T14:04:00Z"/>
                <w:rFonts w:cs="Times New Roman"/>
                <w:sz w:val="20"/>
                <w:szCs w:val="20"/>
              </w:rPr>
            </w:pPr>
            <w:ins w:id="231" w:author="fstewart" w:date="2019-02-08T14:04:00Z">
              <w:r w:rsidRPr="008E6F3D">
                <w:rPr>
                  <w:rFonts w:cs="Times New Roman"/>
                  <w:sz w:val="20"/>
                  <w:szCs w:val="20"/>
                </w:rPr>
                <w:t>1.008</w:t>
              </w:r>
            </w:ins>
          </w:p>
        </w:tc>
        <w:tc>
          <w:tcPr>
            <w:tcW w:w="2928" w:type="dxa"/>
            <w:tcBorders>
              <w:top w:val="single" w:sz="12" w:space="0" w:color="auto"/>
            </w:tcBorders>
          </w:tcPr>
          <w:p w14:paraId="595DA593" w14:textId="77777777" w:rsidR="0000307B" w:rsidRPr="008E6F3D" w:rsidRDefault="0000307B" w:rsidP="00203CB5">
            <w:pPr>
              <w:jc w:val="right"/>
              <w:cnfStyle w:val="000000100000" w:firstRow="0" w:lastRow="0" w:firstColumn="0" w:lastColumn="0" w:oddVBand="0" w:evenVBand="0" w:oddHBand="1" w:evenHBand="0" w:firstRowFirstColumn="0" w:firstRowLastColumn="0" w:lastRowFirstColumn="0" w:lastRowLastColumn="0"/>
              <w:rPr>
                <w:ins w:id="232" w:author="fstewart" w:date="2019-02-08T14:04:00Z"/>
                <w:rFonts w:cs="Times New Roman"/>
                <w:sz w:val="20"/>
                <w:szCs w:val="20"/>
              </w:rPr>
            </w:pPr>
            <w:ins w:id="233" w:author="fstewart" w:date="2019-02-08T14:04:00Z">
              <w:r w:rsidRPr="008E6F3D">
                <w:rPr>
                  <w:rFonts w:cs="Times New Roman"/>
                  <w:sz w:val="20"/>
                  <w:szCs w:val="20"/>
                </w:rPr>
                <w:t>$500,000/ year</w:t>
              </w:r>
            </w:ins>
          </w:p>
        </w:tc>
      </w:tr>
      <w:tr w:rsidR="0000307B" w:rsidRPr="008E6F3D" w14:paraId="708085E0" w14:textId="77777777" w:rsidTr="00203CB5">
        <w:trPr>
          <w:ins w:id="234"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
          <w:p w14:paraId="0CE121CD" w14:textId="77777777" w:rsidR="0000307B" w:rsidRPr="008E6F3D" w:rsidRDefault="0000307B" w:rsidP="00203CB5">
            <w:pPr>
              <w:rPr>
                <w:ins w:id="235" w:author="fstewart" w:date="2019-02-08T14:04:00Z"/>
                <w:rFonts w:cs="Times New Roman"/>
                <w:b w:val="0"/>
                <w:sz w:val="20"/>
                <w:szCs w:val="20"/>
              </w:rPr>
            </w:pPr>
          </w:p>
        </w:tc>
        <w:tc>
          <w:tcPr>
            <w:tcW w:w="976" w:type="dxa"/>
          </w:tcPr>
          <w:p w14:paraId="33DA75D6"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36" w:author="fstewart" w:date="2019-02-08T14:04:00Z"/>
                <w:rFonts w:cs="Times New Roman"/>
                <w:sz w:val="20"/>
                <w:szCs w:val="20"/>
              </w:rPr>
            </w:pPr>
            <w:ins w:id="237" w:author="fstewart" w:date="2019-02-08T14:04:00Z">
              <w:r w:rsidRPr="008E6F3D">
                <w:rPr>
                  <w:rFonts w:cs="Times New Roman"/>
                  <w:sz w:val="20"/>
                  <w:szCs w:val="20"/>
                </w:rPr>
                <w:t>3</w:t>
              </w:r>
            </w:ins>
          </w:p>
        </w:tc>
        <w:tc>
          <w:tcPr>
            <w:tcW w:w="1965" w:type="dxa"/>
          </w:tcPr>
          <w:p w14:paraId="5EE76DB4"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38" w:author="fstewart" w:date="2019-02-08T14:04:00Z"/>
                <w:rFonts w:cs="Times New Roman"/>
                <w:sz w:val="20"/>
                <w:szCs w:val="20"/>
              </w:rPr>
            </w:pPr>
            <w:ins w:id="239" w:author="fstewart" w:date="2019-02-08T14:04:00Z">
              <w:r w:rsidRPr="008E6F3D">
                <w:rPr>
                  <w:rFonts w:cs="Times New Roman"/>
                  <w:sz w:val="20"/>
                  <w:szCs w:val="20"/>
                </w:rPr>
                <w:t>1.025</w:t>
              </w:r>
            </w:ins>
          </w:p>
        </w:tc>
        <w:tc>
          <w:tcPr>
            <w:tcW w:w="1833" w:type="dxa"/>
          </w:tcPr>
          <w:p w14:paraId="6F687FDC"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40" w:author="fstewart" w:date="2019-02-08T14:04:00Z"/>
                <w:rFonts w:cs="Times New Roman"/>
                <w:sz w:val="20"/>
                <w:szCs w:val="20"/>
              </w:rPr>
            </w:pPr>
            <w:ins w:id="241" w:author="fstewart" w:date="2019-02-08T14:04:00Z">
              <w:r w:rsidRPr="008E6F3D">
                <w:rPr>
                  <w:rFonts w:cs="Times New Roman"/>
                  <w:sz w:val="20"/>
                  <w:szCs w:val="20"/>
                </w:rPr>
                <w:t>0.966</w:t>
              </w:r>
            </w:ins>
          </w:p>
        </w:tc>
        <w:tc>
          <w:tcPr>
            <w:tcW w:w="2517" w:type="dxa"/>
          </w:tcPr>
          <w:p w14:paraId="16FE033A"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42" w:author="fstewart" w:date="2019-02-08T14:04:00Z"/>
                <w:rFonts w:cs="Times New Roman"/>
                <w:sz w:val="20"/>
                <w:szCs w:val="20"/>
              </w:rPr>
            </w:pPr>
            <w:ins w:id="243" w:author="fstewart" w:date="2019-02-08T14:04:00Z">
              <w:r w:rsidRPr="008E6F3D">
                <w:rPr>
                  <w:rFonts w:cs="Times New Roman"/>
                  <w:sz w:val="20"/>
                  <w:szCs w:val="20"/>
                </w:rPr>
                <w:t>1.017</w:t>
              </w:r>
            </w:ins>
          </w:p>
        </w:tc>
        <w:tc>
          <w:tcPr>
            <w:tcW w:w="2928" w:type="dxa"/>
          </w:tcPr>
          <w:p w14:paraId="29CE758E" w14:textId="77777777" w:rsidR="0000307B" w:rsidRPr="008E6F3D" w:rsidRDefault="0000307B" w:rsidP="00203CB5">
            <w:pPr>
              <w:jc w:val="right"/>
              <w:cnfStyle w:val="000000000000" w:firstRow="0" w:lastRow="0" w:firstColumn="0" w:lastColumn="0" w:oddVBand="0" w:evenVBand="0" w:oddHBand="0" w:evenHBand="0" w:firstRowFirstColumn="0" w:firstRowLastColumn="0" w:lastRowFirstColumn="0" w:lastRowLastColumn="0"/>
              <w:rPr>
                <w:ins w:id="244" w:author="fstewart" w:date="2019-02-08T14:04:00Z"/>
                <w:rFonts w:cs="Times New Roman"/>
                <w:sz w:val="20"/>
                <w:szCs w:val="20"/>
              </w:rPr>
            </w:pPr>
            <w:ins w:id="245" w:author="fstewart" w:date="2019-02-08T14:04:00Z">
              <w:r w:rsidRPr="008E6F3D">
                <w:rPr>
                  <w:rFonts w:cs="Times New Roman"/>
                  <w:sz w:val="20"/>
                  <w:szCs w:val="20"/>
                </w:rPr>
                <w:t>$500,000/ year</w:t>
              </w:r>
            </w:ins>
          </w:p>
        </w:tc>
      </w:tr>
      <w:tr w:rsidR="0000307B" w:rsidRPr="008E6F3D" w14:paraId="042F0A8E" w14:textId="77777777" w:rsidTr="00203CB5">
        <w:trPr>
          <w:cnfStyle w:val="000000100000" w:firstRow="0" w:lastRow="0" w:firstColumn="0" w:lastColumn="0" w:oddVBand="0" w:evenVBand="0" w:oddHBand="1" w:evenHBand="0" w:firstRowFirstColumn="0" w:firstRowLastColumn="0" w:lastRowFirstColumn="0" w:lastRowLastColumn="0"/>
          <w:ins w:id="246"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
          <w:p w14:paraId="0D9CD28C" w14:textId="77777777" w:rsidR="0000307B" w:rsidRPr="008E6F3D" w:rsidRDefault="0000307B" w:rsidP="00203CB5">
            <w:pPr>
              <w:rPr>
                <w:ins w:id="247" w:author="fstewart" w:date="2019-02-08T14:04:00Z"/>
                <w:rFonts w:cs="Times New Roman"/>
                <w:b w:val="0"/>
                <w:sz w:val="20"/>
                <w:szCs w:val="20"/>
              </w:rPr>
            </w:pPr>
          </w:p>
        </w:tc>
        <w:tc>
          <w:tcPr>
            <w:tcW w:w="976" w:type="dxa"/>
            <w:tcBorders>
              <w:bottom w:val="single" w:sz="12" w:space="0" w:color="auto"/>
            </w:tcBorders>
          </w:tcPr>
          <w:p w14:paraId="5445F530"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48" w:author="fstewart" w:date="2019-02-08T14:04:00Z"/>
                <w:rFonts w:cs="Times New Roman"/>
                <w:sz w:val="20"/>
                <w:szCs w:val="20"/>
              </w:rPr>
            </w:pPr>
            <w:ins w:id="249" w:author="fstewart" w:date="2019-02-08T14:04:00Z">
              <w:r w:rsidRPr="008E6F3D">
                <w:rPr>
                  <w:rFonts w:cs="Times New Roman"/>
                  <w:sz w:val="20"/>
                  <w:szCs w:val="20"/>
                </w:rPr>
                <w:t>A</w:t>
              </w:r>
            </w:ins>
          </w:p>
        </w:tc>
        <w:tc>
          <w:tcPr>
            <w:tcW w:w="1965" w:type="dxa"/>
            <w:tcBorders>
              <w:bottom w:val="single" w:sz="12" w:space="0" w:color="auto"/>
            </w:tcBorders>
          </w:tcPr>
          <w:p w14:paraId="1ADC1259"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50" w:author="fstewart" w:date="2019-02-08T14:04:00Z"/>
                <w:rFonts w:cs="Times New Roman"/>
                <w:sz w:val="20"/>
                <w:szCs w:val="20"/>
              </w:rPr>
            </w:pPr>
            <w:ins w:id="251" w:author="fstewart" w:date="2019-02-08T14:04:00Z">
              <w:r w:rsidRPr="008E6F3D">
                <w:rPr>
                  <w:rFonts w:cs="Times New Roman"/>
                  <w:sz w:val="20"/>
                  <w:szCs w:val="20"/>
                </w:rPr>
                <w:t>0.975</w:t>
              </w:r>
            </w:ins>
          </w:p>
        </w:tc>
        <w:tc>
          <w:tcPr>
            <w:tcW w:w="1833" w:type="dxa"/>
            <w:tcBorders>
              <w:bottom w:val="single" w:sz="12" w:space="0" w:color="auto"/>
            </w:tcBorders>
          </w:tcPr>
          <w:p w14:paraId="07B8A6FE"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52" w:author="fstewart" w:date="2019-02-08T14:04:00Z"/>
                <w:rFonts w:cs="Times New Roman"/>
                <w:sz w:val="20"/>
                <w:szCs w:val="20"/>
              </w:rPr>
            </w:pPr>
            <w:ins w:id="253" w:author="fstewart" w:date="2019-02-08T14:04:00Z">
              <w:r w:rsidRPr="008E6F3D">
                <w:rPr>
                  <w:rFonts w:cs="Times New Roman"/>
                  <w:sz w:val="20"/>
                  <w:szCs w:val="20"/>
                </w:rPr>
                <w:t>0.966</w:t>
              </w:r>
            </w:ins>
          </w:p>
        </w:tc>
        <w:tc>
          <w:tcPr>
            <w:tcW w:w="2517" w:type="dxa"/>
            <w:tcBorders>
              <w:bottom w:val="single" w:sz="12" w:space="0" w:color="auto"/>
            </w:tcBorders>
          </w:tcPr>
          <w:p w14:paraId="51EB1CC3"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54" w:author="fstewart" w:date="2019-02-08T14:04:00Z"/>
                <w:rFonts w:cs="Times New Roman"/>
                <w:sz w:val="20"/>
                <w:szCs w:val="20"/>
              </w:rPr>
            </w:pPr>
            <w:ins w:id="255" w:author="fstewart" w:date="2019-02-08T14:04:00Z">
              <w:r w:rsidRPr="008E6F3D">
                <w:rPr>
                  <w:rFonts w:cs="Times New Roman"/>
                  <w:sz w:val="20"/>
                  <w:szCs w:val="20"/>
                </w:rPr>
                <w:t>1.017</w:t>
              </w:r>
            </w:ins>
          </w:p>
        </w:tc>
        <w:tc>
          <w:tcPr>
            <w:tcW w:w="2928" w:type="dxa"/>
            <w:tcBorders>
              <w:bottom w:val="single" w:sz="12" w:space="0" w:color="auto"/>
            </w:tcBorders>
          </w:tcPr>
          <w:p w14:paraId="43BB5169" w14:textId="77777777" w:rsidR="0000307B" w:rsidRPr="008E6F3D" w:rsidRDefault="0000307B" w:rsidP="00203CB5">
            <w:pPr>
              <w:jc w:val="right"/>
              <w:cnfStyle w:val="000000100000" w:firstRow="0" w:lastRow="0" w:firstColumn="0" w:lastColumn="0" w:oddVBand="0" w:evenVBand="0" w:oddHBand="1" w:evenHBand="0" w:firstRowFirstColumn="0" w:firstRowLastColumn="0" w:lastRowFirstColumn="0" w:lastRowLastColumn="0"/>
              <w:rPr>
                <w:ins w:id="256" w:author="fstewart" w:date="2019-02-08T14:04:00Z"/>
                <w:rFonts w:cs="Times New Roman"/>
                <w:sz w:val="20"/>
                <w:szCs w:val="20"/>
              </w:rPr>
            </w:pPr>
            <w:ins w:id="257" w:author="fstewart" w:date="2019-02-08T14:04:00Z">
              <w:r w:rsidRPr="008E6F3D">
                <w:rPr>
                  <w:rFonts w:cs="Times New Roman"/>
                  <w:sz w:val="20"/>
                  <w:szCs w:val="20"/>
                </w:rPr>
                <w:t>$500,000/ year</w:t>
              </w:r>
            </w:ins>
          </w:p>
        </w:tc>
      </w:tr>
      <w:tr w:rsidR="0000307B" w:rsidRPr="008E6F3D" w14:paraId="2E32B984" w14:textId="77777777" w:rsidTr="00203CB5">
        <w:trPr>
          <w:trHeight w:val="594"/>
          <w:ins w:id="258"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
          <w:p w14:paraId="1BB4A229" w14:textId="77777777" w:rsidR="0000307B" w:rsidRPr="008E6F3D" w:rsidRDefault="0000307B" w:rsidP="00203CB5">
            <w:pPr>
              <w:rPr>
                <w:ins w:id="259" w:author="fstewart" w:date="2019-02-08T14:04:00Z"/>
                <w:rFonts w:cs="Times New Roman"/>
                <w:b w:val="0"/>
                <w:sz w:val="20"/>
                <w:szCs w:val="20"/>
              </w:rPr>
            </w:pPr>
            <w:ins w:id="260" w:author="fstewart" w:date="2019-02-08T14:04:00Z">
              <w:r w:rsidRPr="008E6F3D">
                <w:rPr>
                  <w:rFonts w:cs="Times New Roman"/>
                  <w:b w:val="0"/>
                  <w:sz w:val="20"/>
                  <w:szCs w:val="20"/>
                </w:rPr>
                <w:t>Linear feature restoration</w:t>
              </w:r>
            </w:ins>
          </w:p>
        </w:tc>
        <w:tc>
          <w:tcPr>
            <w:tcW w:w="976" w:type="dxa"/>
            <w:tcBorders>
              <w:top w:val="single" w:sz="12" w:space="0" w:color="auto"/>
            </w:tcBorders>
          </w:tcPr>
          <w:p w14:paraId="7BBDB7B0"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61" w:author="fstewart" w:date="2019-02-08T14:04:00Z"/>
                <w:rFonts w:cs="Times New Roman"/>
                <w:sz w:val="20"/>
                <w:szCs w:val="20"/>
              </w:rPr>
            </w:pPr>
            <w:ins w:id="262" w:author="fstewart" w:date="2019-02-08T14:04:00Z">
              <w:r w:rsidRPr="008E6F3D">
                <w:rPr>
                  <w:rFonts w:cs="Times New Roman"/>
                  <w:sz w:val="20"/>
                  <w:szCs w:val="20"/>
                </w:rPr>
                <w:t>1</w:t>
              </w:r>
            </w:ins>
          </w:p>
        </w:tc>
        <w:tc>
          <w:tcPr>
            <w:tcW w:w="1965" w:type="dxa"/>
            <w:tcBorders>
              <w:top w:val="single" w:sz="12" w:space="0" w:color="auto"/>
            </w:tcBorders>
          </w:tcPr>
          <w:p w14:paraId="383CCF01"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63" w:author="fstewart" w:date="2019-02-08T14:04:00Z"/>
                <w:rFonts w:cs="Times New Roman"/>
                <w:sz w:val="20"/>
                <w:szCs w:val="20"/>
              </w:rPr>
            </w:pPr>
            <w:ins w:id="264" w:author="fstewart" w:date="2019-02-08T14:04:00Z">
              <w:r w:rsidRPr="008E6F3D">
                <w:rPr>
                  <w:rFonts w:cs="Times New Roman"/>
                  <w:sz w:val="20"/>
                  <w:szCs w:val="20"/>
                </w:rPr>
                <w:t>1.025</w:t>
              </w:r>
            </w:ins>
          </w:p>
        </w:tc>
        <w:tc>
          <w:tcPr>
            <w:tcW w:w="1833" w:type="dxa"/>
            <w:tcBorders>
              <w:top w:val="single" w:sz="12" w:space="0" w:color="auto"/>
            </w:tcBorders>
          </w:tcPr>
          <w:p w14:paraId="0FDE1AC7"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65" w:author="fstewart" w:date="2019-02-08T14:04:00Z"/>
                <w:rFonts w:cs="Times New Roman"/>
                <w:sz w:val="20"/>
                <w:szCs w:val="20"/>
              </w:rPr>
            </w:pPr>
            <w:ins w:id="266" w:author="fstewart" w:date="2019-02-08T14:04:00Z">
              <w:r w:rsidRPr="008E6F3D">
                <w:rPr>
                  <w:rFonts w:cs="Times New Roman"/>
                  <w:sz w:val="20"/>
                  <w:szCs w:val="20"/>
                </w:rPr>
                <w:t>0.956</w:t>
              </w:r>
            </w:ins>
          </w:p>
        </w:tc>
        <w:tc>
          <w:tcPr>
            <w:tcW w:w="2517" w:type="dxa"/>
            <w:tcBorders>
              <w:top w:val="single" w:sz="12" w:space="0" w:color="auto"/>
            </w:tcBorders>
          </w:tcPr>
          <w:p w14:paraId="56B60DB9"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67" w:author="fstewart" w:date="2019-02-08T14:04:00Z"/>
                <w:rFonts w:cs="Times New Roman"/>
                <w:sz w:val="20"/>
                <w:szCs w:val="20"/>
              </w:rPr>
            </w:pPr>
            <w:ins w:id="268" w:author="fstewart" w:date="2019-02-08T14:04:00Z">
              <w:r w:rsidRPr="008E6F3D">
                <w:rPr>
                  <w:rFonts w:cs="Times New Roman"/>
                  <w:sz w:val="20"/>
                  <w:szCs w:val="20"/>
                </w:rPr>
                <w:t>1.008</w:t>
              </w:r>
            </w:ins>
          </w:p>
        </w:tc>
        <w:tc>
          <w:tcPr>
            <w:tcW w:w="2928" w:type="dxa"/>
            <w:tcBorders>
              <w:top w:val="single" w:sz="12" w:space="0" w:color="auto"/>
            </w:tcBorders>
          </w:tcPr>
          <w:p w14:paraId="21394C59" w14:textId="77777777" w:rsidR="0000307B" w:rsidRPr="008E6F3D" w:rsidRDefault="0000307B" w:rsidP="00203CB5">
            <w:pPr>
              <w:jc w:val="right"/>
              <w:cnfStyle w:val="000000000000" w:firstRow="0" w:lastRow="0" w:firstColumn="0" w:lastColumn="0" w:oddVBand="0" w:evenVBand="0" w:oddHBand="0" w:evenHBand="0" w:firstRowFirstColumn="0" w:firstRowLastColumn="0" w:lastRowFirstColumn="0" w:lastRowLastColumn="0"/>
              <w:rPr>
                <w:ins w:id="269" w:author="fstewart" w:date="2019-02-08T14:04:00Z"/>
                <w:rFonts w:cs="Times New Roman"/>
                <w:sz w:val="20"/>
                <w:szCs w:val="20"/>
              </w:rPr>
            </w:pPr>
            <w:ins w:id="270" w:author="fstewart" w:date="2019-02-08T14:04:00Z">
              <w:r w:rsidRPr="008E6F3D">
                <w:rPr>
                  <w:rFonts w:cs="Times New Roman"/>
                  <w:sz w:val="20"/>
                  <w:szCs w:val="20"/>
                </w:rPr>
                <w:t>$20,037</w:t>
              </w:r>
            </w:ins>
          </w:p>
        </w:tc>
      </w:tr>
      <w:tr w:rsidR="0000307B" w:rsidRPr="008E6F3D" w14:paraId="70DD4F29" w14:textId="77777777" w:rsidTr="00203CB5">
        <w:trPr>
          <w:cnfStyle w:val="000000100000" w:firstRow="0" w:lastRow="0" w:firstColumn="0" w:lastColumn="0" w:oddVBand="0" w:evenVBand="0" w:oddHBand="1" w:evenHBand="0" w:firstRowFirstColumn="0" w:firstRowLastColumn="0" w:lastRowFirstColumn="0" w:lastRowLastColumn="0"/>
          <w:ins w:id="271"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
          <w:p w14:paraId="6B03C5DB" w14:textId="77777777" w:rsidR="0000307B" w:rsidRPr="008E6F3D" w:rsidRDefault="0000307B" w:rsidP="00203CB5">
            <w:pPr>
              <w:rPr>
                <w:ins w:id="272" w:author="fstewart" w:date="2019-02-08T14:04:00Z"/>
                <w:rFonts w:cs="Times New Roman"/>
                <w:b w:val="0"/>
                <w:sz w:val="20"/>
                <w:szCs w:val="20"/>
              </w:rPr>
            </w:pPr>
          </w:p>
        </w:tc>
        <w:tc>
          <w:tcPr>
            <w:tcW w:w="976" w:type="dxa"/>
          </w:tcPr>
          <w:p w14:paraId="0ACA58A6"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73" w:author="fstewart" w:date="2019-02-08T14:04:00Z"/>
                <w:rFonts w:cs="Times New Roman"/>
                <w:sz w:val="20"/>
                <w:szCs w:val="20"/>
              </w:rPr>
            </w:pPr>
            <w:ins w:id="274" w:author="fstewart" w:date="2019-02-08T14:04:00Z">
              <w:r w:rsidRPr="008E6F3D">
                <w:rPr>
                  <w:rFonts w:cs="Times New Roman"/>
                  <w:sz w:val="20"/>
                  <w:szCs w:val="20"/>
                </w:rPr>
                <w:t>3</w:t>
              </w:r>
            </w:ins>
          </w:p>
        </w:tc>
        <w:tc>
          <w:tcPr>
            <w:tcW w:w="1965" w:type="dxa"/>
          </w:tcPr>
          <w:p w14:paraId="0FB795F9"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75" w:author="fstewart" w:date="2019-02-08T14:04:00Z"/>
                <w:rFonts w:cs="Times New Roman"/>
                <w:sz w:val="20"/>
                <w:szCs w:val="20"/>
              </w:rPr>
            </w:pPr>
            <w:ins w:id="276" w:author="fstewart" w:date="2019-02-08T14:04:00Z">
              <w:r w:rsidRPr="008E6F3D">
                <w:rPr>
                  <w:rFonts w:cs="Times New Roman"/>
                  <w:sz w:val="20"/>
                  <w:szCs w:val="20"/>
                </w:rPr>
                <w:t>1.025</w:t>
              </w:r>
            </w:ins>
          </w:p>
        </w:tc>
        <w:tc>
          <w:tcPr>
            <w:tcW w:w="1833" w:type="dxa"/>
          </w:tcPr>
          <w:p w14:paraId="110137BE"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77" w:author="fstewart" w:date="2019-02-08T14:04:00Z"/>
                <w:rFonts w:cs="Times New Roman"/>
                <w:sz w:val="20"/>
                <w:szCs w:val="20"/>
              </w:rPr>
            </w:pPr>
            <w:ins w:id="278" w:author="fstewart" w:date="2019-02-08T14:04:00Z">
              <w:r w:rsidRPr="008E6F3D">
                <w:rPr>
                  <w:rFonts w:cs="Times New Roman"/>
                  <w:sz w:val="20"/>
                  <w:szCs w:val="20"/>
                </w:rPr>
                <w:t>0.966</w:t>
              </w:r>
            </w:ins>
          </w:p>
        </w:tc>
        <w:tc>
          <w:tcPr>
            <w:tcW w:w="2517" w:type="dxa"/>
          </w:tcPr>
          <w:p w14:paraId="76C43608" w14:textId="77777777" w:rsidR="0000307B" w:rsidRPr="008E6F3D" w:rsidRDefault="0000307B" w:rsidP="00203CB5">
            <w:pPr>
              <w:jc w:val="center"/>
              <w:cnfStyle w:val="000000100000" w:firstRow="0" w:lastRow="0" w:firstColumn="0" w:lastColumn="0" w:oddVBand="0" w:evenVBand="0" w:oddHBand="1" w:evenHBand="0" w:firstRowFirstColumn="0" w:firstRowLastColumn="0" w:lastRowFirstColumn="0" w:lastRowLastColumn="0"/>
              <w:rPr>
                <w:ins w:id="279" w:author="fstewart" w:date="2019-02-08T14:04:00Z"/>
                <w:rFonts w:cs="Times New Roman"/>
                <w:sz w:val="20"/>
                <w:szCs w:val="20"/>
              </w:rPr>
            </w:pPr>
            <w:ins w:id="280" w:author="fstewart" w:date="2019-02-08T14:04:00Z">
              <w:r w:rsidRPr="008E6F3D">
                <w:rPr>
                  <w:rFonts w:cs="Times New Roman"/>
                  <w:sz w:val="20"/>
                  <w:szCs w:val="20"/>
                </w:rPr>
                <w:t>1.017</w:t>
              </w:r>
            </w:ins>
          </w:p>
        </w:tc>
        <w:tc>
          <w:tcPr>
            <w:tcW w:w="2928" w:type="dxa"/>
          </w:tcPr>
          <w:p w14:paraId="6059D215" w14:textId="77777777" w:rsidR="0000307B" w:rsidRPr="008E6F3D" w:rsidRDefault="0000307B" w:rsidP="00203CB5">
            <w:pPr>
              <w:jc w:val="right"/>
              <w:cnfStyle w:val="000000100000" w:firstRow="0" w:lastRow="0" w:firstColumn="0" w:lastColumn="0" w:oddVBand="0" w:evenVBand="0" w:oddHBand="1" w:evenHBand="0" w:firstRowFirstColumn="0" w:firstRowLastColumn="0" w:lastRowFirstColumn="0" w:lastRowLastColumn="0"/>
              <w:rPr>
                <w:ins w:id="281" w:author="fstewart" w:date="2019-02-08T14:04:00Z"/>
                <w:rFonts w:cs="Times New Roman"/>
                <w:sz w:val="20"/>
                <w:szCs w:val="20"/>
              </w:rPr>
            </w:pPr>
            <w:ins w:id="282" w:author="fstewart" w:date="2019-02-08T14:04:00Z">
              <w:r w:rsidRPr="008E6F3D">
                <w:rPr>
                  <w:rFonts w:cs="Times New Roman"/>
                  <w:sz w:val="20"/>
                  <w:szCs w:val="20"/>
                </w:rPr>
                <w:t>$18,025</w:t>
              </w:r>
            </w:ins>
          </w:p>
        </w:tc>
      </w:tr>
      <w:tr w:rsidR="0000307B" w:rsidRPr="008E6F3D" w14:paraId="39D7EF97" w14:textId="77777777" w:rsidTr="00203CB5">
        <w:trPr>
          <w:ins w:id="283"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
          <w:p w14:paraId="7532C86F" w14:textId="77777777" w:rsidR="0000307B" w:rsidRPr="008E6F3D" w:rsidRDefault="0000307B" w:rsidP="00203CB5">
            <w:pPr>
              <w:rPr>
                <w:ins w:id="284" w:author="fstewart" w:date="2019-02-08T14:04:00Z"/>
                <w:rFonts w:cs="Times New Roman"/>
                <w:b w:val="0"/>
                <w:sz w:val="20"/>
                <w:szCs w:val="20"/>
              </w:rPr>
            </w:pPr>
          </w:p>
        </w:tc>
        <w:tc>
          <w:tcPr>
            <w:tcW w:w="976" w:type="dxa"/>
            <w:tcBorders>
              <w:bottom w:val="single" w:sz="12" w:space="0" w:color="auto"/>
            </w:tcBorders>
          </w:tcPr>
          <w:p w14:paraId="384043EF"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85" w:author="fstewart" w:date="2019-02-08T14:04:00Z"/>
                <w:rFonts w:cs="Times New Roman"/>
                <w:sz w:val="20"/>
                <w:szCs w:val="20"/>
              </w:rPr>
            </w:pPr>
            <w:ins w:id="286" w:author="fstewart" w:date="2019-02-08T14:04:00Z">
              <w:r w:rsidRPr="008E6F3D">
                <w:rPr>
                  <w:rFonts w:cs="Times New Roman"/>
                  <w:sz w:val="20"/>
                  <w:szCs w:val="20"/>
                </w:rPr>
                <w:t>A</w:t>
              </w:r>
            </w:ins>
          </w:p>
        </w:tc>
        <w:tc>
          <w:tcPr>
            <w:tcW w:w="1965" w:type="dxa"/>
            <w:tcBorders>
              <w:bottom w:val="single" w:sz="12" w:space="0" w:color="auto"/>
            </w:tcBorders>
          </w:tcPr>
          <w:p w14:paraId="147AFA2C"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87" w:author="fstewart" w:date="2019-02-08T14:04:00Z"/>
                <w:rFonts w:cs="Times New Roman"/>
                <w:sz w:val="20"/>
                <w:szCs w:val="20"/>
              </w:rPr>
            </w:pPr>
            <w:ins w:id="288" w:author="fstewart" w:date="2019-02-08T14:04:00Z">
              <w:r w:rsidRPr="008E6F3D">
                <w:rPr>
                  <w:rFonts w:cs="Times New Roman"/>
                  <w:sz w:val="20"/>
                  <w:szCs w:val="20"/>
                </w:rPr>
                <w:t>1.025</w:t>
              </w:r>
            </w:ins>
          </w:p>
        </w:tc>
        <w:tc>
          <w:tcPr>
            <w:tcW w:w="1833" w:type="dxa"/>
            <w:tcBorders>
              <w:bottom w:val="single" w:sz="12" w:space="0" w:color="auto"/>
            </w:tcBorders>
          </w:tcPr>
          <w:p w14:paraId="4CDC355D"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89" w:author="fstewart" w:date="2019-02-08T14:04:00Z"/>
                <w:rFonts w:cs="Times New Roman"/>
                <w:sz w:val="20"/>
                <w:szCs w:val="20"/>
              </w:rPr>
            </w:pPr>
            <w:ins w:id="290" w:author="fstewart" w:date="2019-02-08T14:04:00Z">
              <w:r w:rsidRPr="008E6F3D">
                <w:rPr>
                  <w:rFonts w:cs="Times New Roman"/>
                  <w:sz w:val="20"/>
                  <w:szCs w:val="20"/>
                </w:rPr>
                <w:t>0.966</w:t>
              </w:r>
            </w:ins>
          </w:p>
        </w:tc>
        <w:tc>
          <w:tcPr>
            <w:tcW w:w="2517" w:type="dxa"/>
            <w:tcBorders>
              <w:bottom w:val="single" w:sz="12" w:space="0" w:color="auto"/>
            </w:tcBorders>
          </w:tcPr>
          <w:p w14:paraId="36F80049" w14:textId="77777777" w:rsidR="0000307B" w:rsidRPr="008E6F3D" w:rsidRDefault="0000307B" w:rsidP="00203CB5">
            <w:pPr>
              <w:jc w:val="center"/>
              <w:cnfStyle w:val="000000000000" w:firstRow="0" w:lastRow="0" w:firstColumn="0" w:lastColumn="0" w:oddVBand="0" w:evenVBand="0" w:oddHBand="0" w:evenHBand="0" w:firstRowFirstColumn="0" w:firstRowLastColumn="0" w:lastRowFirstColumn="0" w:lastRowLastColumn="0"/>
              <w:rPr>
                <w:ins w:id="291" w:author="fstewart" w:date="2019-02-08T14:04:00Z"/>
                <w:rFonts w:cs="Times New Roman"/>
                <w:sz w:val="20"/>
                <w:szCs w:val="20"/>
              </w:rPr>
            </w:pPr>
            <w:ins w:id="292" w:author="fstewart" w:date="2019-02-08T14:04:00Z">
              <w:r w:rsidRPr="008E6F3D">
                <w:rPr>
                  <w:rFonts w:cs="Times New Roman"/>
                  <w:sz w:val="20"/>
                  <w:szCs w:val="20"/>
                </w:rPr>
                <w:t>1.017</w:t>
              </w:r>
            </w:ins>
          </w:p>
        </w:tc>
        <w:tc>
          <w:tcPr>
            <w:tcW w:w="2928" w:type="dxa"/>
            <w:tcBorders>
              <w:bottom w:val="single" w:sz="12" w:space="0" w:color="auto"/>
            </w:tcBorders>
          </w:tcPr>
          <w:p w14:paraId="632FBFA4" w14:textId="77777777" w:rsidR="0000307B" w:rsidRPr="008E6F3D" w:rsidRDefault="0000307B" w:rsidP="00203CB5">
            <w:pPr>
              <w:jc w:val="right"/>
              <w:cnfStyle w:val="000000000000" w:firstRow="0" w:lastRow="0" w:firstColumn="0" w:lastColumn="0" w:oddVBand="0" w:evenVBand="0" w:oddHBand="0" w:evenHBand="0" w:firstRowFirstColumn="0" w:firstRowLastColumn="0" w:lastRowFirstColumn="0" w:lastRowLastColumn="0"/>
              <w:rPr>
                <w:ins w:id="293" w:author="fstewart" w:date="2019-02-08T14:04:00Z"/>
                <w:rFonts w:cs="Times New Roman"/>
                <w:sz w:val="20"/>
                <w:szCs w:val="20"/>
              </w:rPr>
            </w:pPr>
            <w:ins w:id="294" w:author="fstewart" w:date="2019-02-08T14:04:00Z">
              <w:r w:rsidRPr="008E6F3D">
                <w:rPr>
                  <w:rFonts w:cs="Times New Roman"/>
                  <w:sz w:val="20"/>
                  <w:szCs w:val="20"/>
                </w:rPr>
                <w:t>$14,909</w:t>
              </w:r>
            </w:ins>
          </w:p>
        </w:tc>
      </w:tr>
      <w:tr w:rsidR="0000307B" w:rsidRPr="008E6F3D" w14:paraId="03EE4B33" w14:textId="77777777" w:rsidTr="00203CB5">
        <w:trPr>
          <w:cnfStyle w:val="000000100000" w:firstRow="0" w:lastRow="0" w:firstColumn="0" w:lastColumn="0" w:oddVBand="0" w:evenVBand="0" w:oddHBand="1" w:evenHBand="0" w:firstRowFirstColumn="0" w:firstRowLastColumn="0" w:lastRowFirstColumn="0" w:lastRowLastColumn="0"/>
          <w:ins w:id="29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
          <w:p w14:paraId="2C0F34BF" w14:textId="77777777" w:rsidR="0000307B" w:rsidRPr="008E6F3D" w:rsidRDefault="0000307B" w:rsidP="00203CB5">
            <w:pPr>
              <w:rPr>
                <w:ins w:id="296" w:author="fstewart" w:date="2019-02-08T14:04:00Z"/>
                <w:rFonts w:cs="Times New Roman"/>
                <w:sz w:val="20"/>
                <w:szCs w:val="20"/>
              </w:rPr>
            </w:pPr>
            <w:ins w:id="297" w:author="fstewart" w:date="2019-02-08T14:04:00Z">
              <w:r w:rsidRPr="008E6F3D">
                <w:rPr>
                  <w:rFonts w:cs="Times New Roman"/>
                  <w:sz w:val="20"/>
                  <w:szCs w:val="20"/>
                </w:rPr>
                <w:t>Linear feature and maternal penning</w:t>
              </w:r>
            </w:ins>
          </w:p>
        </w:tc>
        <w:tc>
          <w:tcPr>
            <w:tcW w:w="976" w:type="dxa"/>
            <w:tcBorders>
              <w:bottom w:val="single" w:sz="8" w:space="0" w:color="auto"/>
            </w:tcBorders>
          </w:tcPr>
          <w:p w14:paraId="5E674266" w14:textId="77777777" w:rsidR="0000307B" w:rsidRPr="008E6F3D" w:rsidDel="00E904F0" w:rsidRDefault="0000307B" w:rsidP="00203CB5">
            <w:pPr>
              <w:jc w:val="center"/>
              <w:cnfStyle w:val="000000100000" w:firstRow="0" w:lastRow="0" w:firstColumn="0" w:lastColumn="0" w:oddVBand="0" w:evenVBand="0" w:oddHBand="1" w:evenHBand="0" w:firstRowFirstColumn="0" w:firstRowLastColumn="0" w:lastRowFirstColumn="0" w:lastRowLastColumn="0"/>
              <w:rPr>
                <w:ins w:id="298" w:author="fstewart" w:date="2019-02-08T14:04:00Z"/>
                <w:rFonts w:cs="Times New Roman"/>
                <w:sz w:val="20"/>
                <w:szCs w:val="20"/>
              </w:rPr>
            </w:pPr>
            <w:ins w:id="299" w:author="fstewart" w:date="2019-02-08T14:04:00Z">
              <w:r w:rsidRPr="008E6F3D">
                <w:rPr>
                  <w:rFonts w:cs="Times New Roman"/>
                  <w:sz w:val="20"/>
                  <w:szCs w:val="20"/>
                </w:rPr>
                <w:t>1</w:t>
              </w:r>
            </w:ins>
          </w:p>
        </w:tc>
        <w:tc>
          <w:tcPr>
            <w:tcW w:w="1965" w:type="dxa"/>
            <w:tcBorders>
              <w:bottom w:val="single" w:sz="8" w:space="0" w:color="auto"/>
            </w:tcBorders>
          </w:tcPr>
          <w:p w14:paraId="3A6B3A0B" w14:textId="77777777" w:rsidR="0000307B" w:rsidRPr="008E6F3D" w:rsidDel="007A711E" w:rsidRDefault="0000307B" w:rsidP="00203CB5">
            <w:pPr>
              <w:jc w:val="center"/>
              <w:cnfStyle w:val="000000100000" w:firstRow="0" w:lastRow="0" w:firstColumn="0" w:lastColumn="0" w:oddVBand="0" w:evenVBand="0" w:oddHBand="1" w:evenHBand="0" w:firstRowFirstColumn="0" w:firstRowLastColumn="0" w:lastRowFirstColumn="0" w:lastRowLastColumn="0"/>
              <w:rPr>
                <w:ins w:id="300" w:author="fstewart" w:date="2019-02-08T14:04:00Z"/>
                <w:rFonts w:cs="Times New Roman"/>
                <w:sz w:val="20"/>
                <w:szCs w:val="20"/>
              </w:rPr>
            </w:pPr>
            <w:ins w:id="301" w:author="fstewart" w:date="2019-02-08T14:04:00Z">
              <w:r w:rsidRPr="008E6F3D">
                <w:rPr>
                  <w:rFonts w:cs="Times New Roman"/>
                  <w:sz w:val="20"/>
                  <w:szCs w:val="20"/>
                </w:rPr>
                <w:t>1.025</w:t>
              </w:r>
            </w:ins>
          </w:p>
        </w:tc>
        <w:tc>
          <w:tcPr>
            <w:tcW w:w="1833" w:type="dxa"/>
            <w:tcBorders>
              <w:bottom w:val="single" w:sz="8" w:space="0" w:color="auto"/>
            </w:tcBorders>
          </w:tcPr>
          <w:p w14:paraId="3E9E7C8E" w14:textId="77777777" w:rsidR="0000307B" w:rsidRPr="008E6F3D" w:rsidDel="007A711E" w:rsidRDefault="0000307B" w:rsidP="00203CB5">
            <w:pPr>
              <w:jc w:val="center"/>
              <w:cnfStyle w:val="000000100000" w:firstRow="0" w:lastRow="0" w:firstColumn="0" w:lastColumn="0" w:oddVBand="0" w:evenVBand="0" w:oddHBand="1" w:evenHBand="0" w:firstRowFirstColumn="0" w:firstRowLastColumn="0" w:lastRowFirstColumn="0" w:lastRowLastColumn="0"/>
              <w:rPr>
                <w:ins w:id="302" w:author="fstewart" w:date="2019-02-08T14:04:00Z"/>
                <w:rFonts w:cs="Times New Roman"/>
                <w:sz w:val="20"/>
                <w:szCs w:val="20"/>
              </w:rPr>
            </w:pPr>
            <w:ins w:id="303" w:author="fstewart" w:date="2019-02-08T14:04:00Z">
              <w:r w:rsidRPr="008E6F3D">
                <w:rPr>
                  <w:rFonts w:cs="Times New Roman"/>
                  <w:sz w:val="20"/>
                  <w:szCs w:val="20"/>
                </w:rPr>
                <w:t>0.956</w:t>
              </w:r>
            </w:ins>
          </w:p>
        </w:tc>
        <w:tc>
          <w:tcPr>
            <w:tcW w:w="2517" w:type="dxa"/>
            <w:tcBorders>
              <w:bottom w:val="single" w:sz="8" w:space="0" w:color="auto"/>
            </w:tcBorders>
          </w:tcPr>
          <w:p w14:paraId="611D3524" w14:textId="77777777" w:rsidR="0000307B" w:rsidRPr="008E6F3D" w:rsidDel="007A711E" w:rsidRDefault="0000307B" w:rsidP="00203CB5">
            <w:pPr>
              <w:jc w:val="center"/>
              <w:cnfStyle w:val="000000100000" w:firstRow="0" w:lastRow="0" w:firstColumn="0" w:lastColumn="0" w:oddVBand="0" w:evenVBand="0" w:oddHBand="1" w:evenHBand="0" w:firstRowFirstColumn="0" w:firstRowLastColumn="0" w:lastRowFirstColumn="0" w:lastRowLastColumn="0"/>
              <w:rPr>
                <w:ins w:id="304" w:author="fstewart" w:date="2019-02-08T14:04:00Z"/>
                <w:rFonts w:cs="Times New Roman"/>
                <w:b/>
                <w:sz w:val="20"/>
                <w:szCs w:val="20"/>
              </w:rPr>
            </w:pPr>
            <w:ins w:id="305" w:author="fstewart" w:date="2019-02-08T14:04:00Z">
              <w:r w:rsidRPr="008E6F3D">
                <w:rPr>
                  <w:rFonts w:cs="Times New Roman"/>
                  <w:b/>
                  <w:sz w:val="20"/>
                  <w:szCs w:val="20"/>
                </w:rPr>
                <w:t>1.066</w:t>
              </w:r>
            </w:ins>
          </w:p>
        </w:tc>
        <w:tc>
          <w:tcPr>
            <w:tcW w:w="2928" w:type="dxa"/>
            <w:tcBorders>
              <w:bottom w:val="single" w:sz="8" w:space="0" w:color="auto"/>
            </w:tcBorders>
          </w:tcPr>
          <w:p w14:paraId="388C92F3" w14:textId="77777777" w:rsidR="0000307B" w:rsidRPr="008E6F3D" w:rsidRDefault="0000307B" w:rsidP="00203CB5">
            <w:pPr>
              <w:jc w:val="right"/>
              <w:cnfStyle w:val="000000100000" w:firstRow="0" w:lastRow="0" w:firstColumn="0" w:lastColumn="0" w:oddVBand="0" w:evenVBand="0" w:oddHBand="1" w:evenHBand="0" w:firstRowFirstColumn="0" w:firstRowLastColumn="0" w:lastRowFirstColumn="0" w:lastRowLastColumn="0"/>
              <w:rPr>
                <w:ins w:id="306" w:author="fstewart" w:date="2019-02-08T14:04:00Z"/>
                <w:rFonts w:cs="Times New Roman"/>
                <w:b/>
                <w:sz w:val="20"/>
                <w:szCs w:val="20"/>
              </w:rPr>
            </w:pPr>
            <w:ins w:id="307" w:author="fstewart" w:date="2019-02-08T14:04:00Z">
              <w:r w:rsidRPr="008E6F3D">
                <w:rPr>
                  <w:rFonts w:cs="Times New Roman"/>
                  <w:b/>
                  <w:sz w:val="20"/>
                  <w:szCs w:val="20"/>
                </w:rPr>
                <w:t>$20,037 + $500,000/year</w:t>
              </w:r>
            </w:ins>
          </w:p>
        </w:tc>
      </w:tr>
      <w:tr w:rsidR="0000307B" w:rsidRPr="008E6F3D" w14:paraId="2780D012" w14:textId="77777777" w:rsidTr="00203CB5">
        <w:trPr>
          <w:ins w:id="308"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
          <w:p w14:paraId="67C78B9D" w14:textId="77777777" w:rsidR="0000307B" w:rsidRPr="008E6F3D" w:rsidRDefault="0000307B" w:rsidP="00203CB5">
            <w:pPr>
              <w:rPr>
                <w:ins w:id="309" w:author="fstewart" w:date="2019-02-08T14:04:00Z"/>
                <w:rFonts w:cs="Times New Roman"/>
                <w:b w:val="0"/>
                <w:sz w:val="20"/>
                <w:szCs w:val="20"/>
              </w:rPr>
            </w:pPr>
          </w:p>
        </w:tc>
        <w:tc>
          <w:tcPr>
            <w:tcW w:w="976" w:type="dxa"/>
            <w:tcBorders>
              <w:top w:val="single" w:sz="8" w:space="0" w:color="auto"/>
              <w:bottom w:val="single" w:sz="8" w:space="0" w:color="auto"/>
            </w:tcBorders>
          </w:tcPr>
          <w:p w14:paraId="6D43E6B1" w14:textId="77777777" w:rsidR="0000307B" w:rsidRPr="008E6F3D" w:rsidDel="00E904F0" w:rsidRDefault="0000307B" w:rsidP="00203CB5">
            <w:pPr>
              <w:jc w:val="center"/>
              <w:cnfStyle w:val="000000000000" w:firstRow="0" w:lastRow="0" w:firstColumn="0" w:lastColumn="0" w:oddVBand="0" w:evenVBand="0" w:oddHBand="0" w:evenHBand="0" w:firstRowFirstColumn="0" w:firstRowLastColumn="0" w:lastRowFirstColumn="0" w:lastRowLastColumn="0"/>
              <w:rPr>
                <w:ins w:id="310" w:author="fstewart" w:date="2019-02-08T14:04:00Z"/>
                <w:rFonts w:cs="Times New Roman"/>
                <w:sz w:val="20"/>
                <w:szCs w:val="20"/>
              </w:rPr>
            </w:pPr>
            <w:ins w:id="311" w:author="fstewart" w:date="2019-02-08T14:04:00Z">
              <w:r w:rsidRPr="008E6F3D">
                <w:rPr>
                  <w:rFonts w:cs="Times New Roman"/>
                  <w:sz w:val="20"/>
                  <w:szCs w:val="20"/>
                </w:rPr>
                <w:t>3</w:t>
              </w:r>
            </w:ins>
          </w:p>
        </w:tc>
        <w:tc>
          <w:tcPr>
            <w:tcW w:w="1965" w:type="dxa"/>
            <w:tcBorders>
              <w:top w:val="single" w:sz="8" w:space="0" w:color="auto"/>
              <w:bottom w:val="single" w:sz="8" w:space="0" w:color="auto"/>
            </w:tcBorders>
          </w:tcPr>
          <w:p w14:paraId="60F5FA47" w14:textId="77777777" w:rsidR="0000307B" w:rsidRPr="008E6F3D" w:rsidDel="007A711E" w:rsidRDefault="0000307B" w:rsidP="00203CB5">
            <w:pPr>
              <w:jc w:val="center"/>
              <w:cnfStyle w:val="000000000000" w:firstRow="0" w:lastRow="0" w:firstColumn="0" w:lastColumn="0" w:oddVBand="0" w:evenVBand="0" w:oddHBand="0" w:evenHBand="0" w:firstRowFirstColumn="0" w:firstRowLastColumn="0" w:lastRowFirstColumn="0" w:lastRowLastColumn="0"/>
              <w:rPr>
                <w:ins w:id="312" w:author="fstewart" w:date="2019-02-08T14:04:00Z"/>
                <w:rFonts w:cs="Times New Roman"/>
                <w:sz w:val="20"/>
                <w:szCs w:val="20"/>
              </w:rPr>
            </w:pPr>
            <w:ins w:id="313" w:author="fstewart" w:date="2019-02-08T14:04:00Z">
              <w:r w:rsidRPr="008E6F3D">
                <w:rPr>
                  <w:rFonts w:cs="Times New Roman"/>
                  <w:sz w:val="20"/>
                  <w:szCs w:val="20"/>
                </w:rPr>
                <w:t>1.025</w:t>
              </w:r>
            </w:ins>
          </w:p>
        </w:tc>
        <w:tc>
          <w:tcPr>
            <w:tcW w:w="1833" w:type="dxa"/>
            <w:tcBorders>
              <w:top w:val="single" w:sz="8" w:space="0" w:color="auto"/>
              <w:bottom w:val="single" w:sz="8" w:space="0" w:color="auto"/>
            </w:tcBorders>
          </w:tcPr>
          <w:p w14:paraId="578F57DF" w14:textId="77777777" w:rsidR="0000307B" w:rsidRPr="008E6F3D" w:rsidDel="007A711E" w:rsidRDefault="0000307B" w:rsidP="00203CB5">
            <w:pPr>
              <w:jc w:val="center"/>
              <w:cnfStyle w:val="000000000000" w:firstRow="0" w:lastRow="0" w:firstColumn="0" w:lastColumn="0" w:oddVBand="0" w:evenVBand="0" w:oddHBand="0" w:evenHBand="0" w:firstRowFirstColumn="0" w:firstRowLastColumn="0" w:lastRowFirstColumn="0" w:lastRowLastColumn="0"/>
              <w:rPr>
                <w:ins w:id="314" w:author="fstewart" w:date="2019-02-08T14:04:00Z"/>
                <w:rFonts w:cs="Times New Roman"/>
                <w:sz w:val="20"/>
                <w:szCs w:val="20"/>
              </w:rPr>
            </w:pPr>
            <w:ins w:id="315" w:author="fstewart" w:date="2019-02-08T14:04:00Z">
              <w:r w:rsidRPr="008E6F3D">
                <w:rPr>
                  <w:rFonts w:cs="Times New Roman"/>
                  <w:sz w:val="20"/>
                  <w:szCs w:val="20"/>
                </w:rPr>
                <w:t>0.966</w:t>
              </w:r>
            </w:ins>
          </w:p>
        </w:tc>
        <w:tc>
          <w:tcPr>
            <w:tcW w:w="2517" w:type="dxa"/>
            <w:tcBorders>
              <w:top w:val="single" w:sz="8" w:space="0" w:color="auto"/>
              <w:bottom w:val="single" w:sz="8" w:space="0" w:color="auto"/>
            </w:tcBorders>
          </w:tcPr>
          <w:p w14:paraId="312AFD4C" w14:textId="77777777" w:rsidR="0000307B" w:rsidRPr="008E6F3D" w:rsidDel="007A711E" w:rsidRDefault="0000307B" w:rsidP="00203CB5">
            <w:pPr>
              <w:jc w:val="center"/>
              <w:cnfStyle w:val="000000000000" w:firstRow="0" w:lastRow="0" w:firstColumn="0" w:lastColumn="0" w:oddVBand="0" w:evenVBand="0" w:oddHBand="0" w:evenHBand="0" w:firstRowFirstColumn="0" w:firstRowLastColumn="0" w:lastRowFirstColumn="0" w:lastRowLastColumn="0"/>
              <w:rPr>
                <w:ins w:id="316" w:author="fstewart" w:date="2019-02-08T14:04:00Z"/>
                <w:rFonts w:cs="Times New Roman"/>
                <w:b/>
                <w:sz w:val="20"/>
                <w:szCs w:val="20"/>
              </w:rPr>
            </w:pPr>
            <w:ins w:id="317" w:author="fstewart" w:date="2019-02-08T14:04:00Z">
              <w:r w:rsidRPr="008E6F3D">
                <w:rPr>
                  <w:rFonts w:cs="Times New Roman"/>
                  <w:b/>
                  <w:sz w:val="20"/>
                  <w:szCs w:val="20"/>
                </w:rPr>
                <w:t>1.066</w:t>
              </w:r>
            </w:ins>
          </w:p>
        </w:tc>
        <w:tc>
          <w:tcPr>
            <w:tcW w:w="2928" w:type="dxa"/>
            <w:tcBorders>
              <w:top w:val="single" w:sz="8" w:space="0" w:color="auto"/>
              <w:bottom w:val="single" w:sz="8" w:space="0" w:color="auto"/>
            </w:tcBorders>
          </w:tcPr>
          <w:p w14:paraId="59442D0A" w14:textId="77777777" w:rsidR="0000307B" w:rsidRPr="008E6F3D" w:rsidRDefault="0000307B" w:rsidP="00203CB5">
            <w:pPr>
              <w:jc w:val="right"/>
              <w:cnfStyle w:val="000000000000" w:firstRow="0" w:lastRow="0" w:firstColumn="0" w:lastColumn="0" w:oddVBand="0" w:evenVBand="0" w:oddHBand="0" w:evenHBand="0" w:firstRowFirstColumn="0" w:firstRowLastColumn="0" w:lastRowFirstColumn="0" w:lastRowLastColumn="0"/>
              <w:rPr>
                <w:ins w:id="318" w:author="fstewart" w:date="2019-02-08T14:04:00Z"/>
                <w:rFonts w:cs="Times New Roman"/>
                <w:b/>
                <w:sz w:val="20"/>
                <w:szCs w:val="20"/>
              </w:rPr>
            </w:pPr>
            <w:ins w:id="319" w:author="fstewart" w:date="2019-02-08T14:04:00Z">
              <w:r w:rsidRPr="008E6F3D">
                <w:rPr>
                  <w:rFonts w:cs="Times New Roman"/>
                  <w:b/>
                  <w:sz w:val="20"/>
                  <w:szCs w:val="20"/>
                </w:rPr>
                <w:t>$18,025 + $500,000/year</w:t>
              </w:r>
            </w:ins>
          </w:p>
        </w:tc>
      </w:tr>
      <w:tr w:rsidR="0000307B" w:rsidRPr="008E6F3D" w14:paraId="3D41F8F5" w14:textId="77777777" w:rsidTr="00203CB5">
        <w:trPr>
          <w:cnfStyle w:val="000000100000" w:firstRow="0" w:lastRow="0" w:firstColumn="0" w:lastColumn="0" w:oddVBand="0" w:evenVBand="0" w:oddHBand="1" w:evenHBand="0" w:firstRowFirstColumn="0" w:firstRowLastColumn="0" w:lastRowFirstColumn="0" w:lastRowLastColumn="0"/>
          <w:ins w:id="320"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
          <w:p w14:paraId="13BB0A8C" w14:textId="77777777" w:rsidR="0000307B" w:rsidRPr="008E6F3D" w:rsidRDefault="0000307B" w:rsidP="00203CB5">
            <w:pPr>
              <w:rPr>
                <w:ins w:id="321" w:author="fstewart" w:date="2019-02-08T14:04:00Z"/>
                <w:rFonts w:cs="Times New Roman"/>
                <w:b w:val="0"/>
                <w:sz w:val="20"/>
                <w:szCs w:val="20"/>
              </w:rPr>
            </w:pPr>
          </w:p>
        </w:tc>
        <w:tc>
          <w:tcPr>
            <w:tcW w:w="976" w:type="dxa"/>
            <w:tcBorders>
              <w:top w:val="single" w:sz="8" w:space="0" w:color="auto"/>
              <w:bottom w:val="single" w:sz="12" w:space="0" w:color="auto"/>
            </w:tcBorders>
          </w:tcPr>
          <w:p w14:paraId="099065B1" w14:textId="77777777" w:rsidR="0000307B" w:rsidRPr="008E6F3D" w:rsidDel="00E904F0" w:rsidRDefault="0000307B" w:rsidP="00203CB5">
            <w:pPr>
              <w:jc w:val="center"/>
              <w:cnfStyle w:val="000000100000" w:firstRow="0" w:lastRow="0" w:firstColumn="0" w:lastColumn="0" w:oddVBand="0" w:evenVBand="0" w:oddHBand="1" w:evenHBand="0" w:firstRowFirstColumn="0" w:firstRowLastColumn="0" w:lastRowFirstColumn="0" w:lastRowLastColumn="0"/>
              <w:rPr>
                <w:ins w:id="322" w:author="fstewart" w:date="2019-02-08T14:04:00Z"/>
                <w:rFonts w:cs="Times New Roman"/>
                <w:sz w:val="20"/>
                <w:szCs w:val="20"/>
              </w:rPr>
            </w:pPr>
            <w:ins w:id="323" w:author="fstewart" w:date="2019-02-08T14:04:00Z">
              <w:r w:rsidRPr="008E6F3D">
                <w:rPr>
                  <w:rFonts w:cs="Times New Roman"/>
                  <w:sz w:val="20"/>
                  <w:szCs w:val="20"/>
                </w:rPr>
                <w:t>A</w:t>
              </w:r>
            </w:ins>
          </w:p>
        </w:tc>
        <w:tc>
          <w:tcPr>
            <w:tcW w:w="1965" w:type="dxa"/>
            <w:tcBorders>
              <w:top w:val="single" w:sz="8" w:space="0" w:color="auto"/>
              <w:bottom w:val="single" w:sz="12" w:space="0" w:color="auto"/>
            </w:tcBorders>
          </w:tcPr>
          <w:p w14:paraId="039A000F" w14:textId="77777777" w:rsidR="0000307B" w:rsidRPr="008E6F3D" w:rsidDel="007A711E" w:rsidRDefault="0000307B" w:rsidP="00203CB5">
            <w:pPr>
              <w:jc w:val="center"/>
              <w:cnfStyle w:val="000000100000" w:firstRow="0" w:lastRow="0" w:firstColumn="0" w:lastColumn="0" w:oddVBand="0" w:evenVBand="0" w:oddHBand="1" w:evenHBand="0" w:firstRowFirstColumn="0" w:firstRowLastColumn="0" w:lastRowFirstColumn="0" w:lastRowLastColumn="0"/>
              <w:rPr>
                <w:ins w:id="324" w:author="fstewart" w:date="2019-02-08T14:04:00Z"/>
                <w:rFonts w:cs="Times New Roman"/>
                <w:sz w:val="20"/>
                <w:szCs w:val="20"/>
              </w:rPr>
            </w:pPr>
            <w:ins w:id="325" w:author="fstewart" w:date="2019-02-08T14:04:00Z">
              <w:r w:rsidRPr="008E6F3D">
                <w:rPr>
                  <w:rFonts w:cs="Times New Roman"/>
                  <w:sz w:val="20"/>
                  <w:szCs w:val="20"/>
                </w:rPr>
                <w:t>1.025</w:t>
              </w:r>
            </w:ins>
          </w:p>
        </w:tc>
        <w:tc>
          <w:tcPr>
            <w:tcW w:w="1833" w:type="dxa"/>
            <w:tcBorders>
              <w:top w:val="single" w:sz="8" w:space="0" w:color="auto"/>
              <w:bottom w:val="single" w:sz="12" w:space="0" w:color="auto"/>
            </w:tcBorders>
          </w:tcPr>
          <w:p w14:paraId="4601013C" w14:textId="77777777" w:rsidR="0000307B" w:rsidRPr="008E6F3D" w:rsidDel="007A711E" w:rsidRDefault="0000307B" w:rsidP="00203CB5">
            <w:pPr>
              <w:jc w:val="center"/>
              <w:cnfStyle w:val="000000100000" w:firstRow="0" w:lastRow="0" w:firstColumn="0" w:lastColumn="0" w:oddVBand="0" w:evenVBand="0" w:oddHBand="1" w:evenHBand="0" w:firstRowFirstColumn="0" w:firstRowLastColumn="0" w:lastRowFirstColumn="0" w:lastRowLastColumn="0"/>
              <w:rPr>
                <w:ins w:id="326" w:author="fstewart" w:date="2019-02-08T14:04:00Z"/>
                <w:rFonts w:cs="Times New Roman"/>
                <w:sz w:val="20"/>
                <w:szCs w:val="20"/>
              </w:rPr>
            </w:pPr>
            <w:ins w:id="327" w:author="fstewart" w:date="2019-02-08T14:04:00Z">
              <w:r w:rsidRPr="008E6F3D">
                <w:rPr>
                  <w:rFonts w:cs="Times New Roman"/>
                  <w:sz w:val="20"/>
                  <w:szCs w:val="20"/>
                </w:rPr>
                <w:t>0.966</w:t>
              </w:r>
            </w:ins>
          </w:p>
        </w:tc>
        <w:tc>
          <w:tcPr>
            <w:tcW w:w="2517" w:type="dxa"/>
            <w:tcBorders>
              <w:top w:val="single" w:sz="8" w:space="0" w:color="auto"/>
              <w:bottom w:val="single" w:sz="12" w:space="0" w:color="auto"/>
            </w:tcBorders>
          </w:tcPr>
          <w:p w14:paraId="2F994712" w14:textId="77777777" w:rsidR="0000307B" w:rsidRPr="008E6F3D" w:rsidDel="007A711E" w:rsidRDefault="0000307B" w:rsidP="00203CB5">
            <w:pPr>
              <w:jc w:val="center"/>
              <w:cnfStyle w:val="000000100000" w:firstRow="0" w:lastRow="0" w:firstColumn="0" w:lastColumn="0" w:oddVBand="0" w:evenVBand="0" w:oddHBand="1" w:evenHBand="0" w:firstRowFirstColumn="0" w:firstRowLastColumn="0" w:lastRowFirstColumn="0" w:lastRowLastColumn="0"/>
              <w:rPr>
                <w:ins w:id="328" w:author="fstewart" w:date="2019-02-08T14:04:00Z"/>
                <w:rFonts w:cs="Times New Roman"/>
                <w:b/>
                <w:sz w:val="20"/>
                <w:szCs w:val="20"/>
              </w:rPr>
            </w:pPr>
            <w:ins w:id="329" w:author="fstewart" w:date="2019-02-08T14:04:00Z">
              <w:r w:rsidRPr="008E6F3D">
                <w:rPr>
                  <w:rFonts w:cs="Times New Roman"/>
                  <w:b/>
                  <w:sz w:val="20"/>
                  <w:szCs w:val="20"/>
                </w:rPr>
                <w:t>1.066</w:t>
              </w:r>
            </w:ins>
          </w:p>
        </w:tc>
        <w:tc>
          <w:tcPr>
            <w:tcW w:w="2928" w:type="dxa"/>
            <w:tcBorders>
              <w:top w:val="single" w:sz="8" w:space="0" w:color="auto"/>
              <w:bottom w:val="single" w:sz="12" w:space="0" w:color="auto"/>
            </w:tcBorders>
          </w:tcPr>
          <w:p w14:paraId="26484313" w14:textId="77777777" w:rsidR="0000307B" w:rsidRPr="008E6F3D" w:rsidRDefault="0000307B" w:rsidP="00203CB5">
            <w:pPr>
              <w:jc w:val="right"/>
              <w:cnfStyle w:val="000000100000" w:firstRow="0" w:lastRow="0" w:firstColumn="0" w:lastColumn="0" w:oddVBand="0" w:evenVBand="0" w:oddHBand="1" w:evenHBand="0" w:firstRowFirstColumn="0" w:firstRowLastColumn="0" w:lastRowFirstColumn="0" w:lastRowLastColumn="0"/>
              <w:rPr>
                <w:ins w:id="330" w:author="fstewart" w:date="2019-02-08T14:04:00Z"/>
                <w:rFonts w:cs="Times New Roman"/>
                <w:b/>
                <w:sz w:val="20"/>
                <w:szCs w:val="20"/>
              </w:rPr>
            </w:pPr>
            <w:ins w:id="331" w:author="fstewart" w:date="2019-02-08T14:04:00Z">
              <w:r w:rsidRPr="008E6F3D">
                <w:rPr>
                  <w:rFonts w:cs="Times New Roman"/>
                  <w:b/>
                  <w:sz w:val="20"/>
                  <w:szCs w:val="20"/>
                </w:rPr>
                <w:t>$14,909 + $500,000/year</w:t>
              </w:r>
            </w:ins>
          </w:p>
        </w:tc>
      </w:tr>
    </w:tbl>
    <w:p w14:paraId="26F8ACAB" w14:textId="23CA87AE" w:rsidR="0000307B" w:rsidRPr="00C61652" w:rsidRDefault="0000307B" w:rsidP="0000307B">
      <w:pPr>
        <w:rPr>
          <w:ins w:id="332" w:author="fstewart" w:date="2019-02-08T14:04:00Z"/>
          <w:rFonts w:cs="Times New Roman"/>
          <w:color w:val="00B050"/>
          <w:szCs w:val="24"/>
          <w:lang w:val="fr-CA"/>
          <w:rPrChange w:id="333" w:author="fstewart" w:date="2019-02-08T14:15:00Z">
            <w:rPr>
              <w:ins w:id="334" w:author="fstewart" w:date="2019-02-08T14:04:00Z"/>
              <w:rFonts w:cs="Times New Roman"/>
              <w:color w:val="00B050"/>
              <w:szCs w:val="24"/>
            </w:rPr>
          </w:rPrChange>
        </w:rPr>
      </w:pPr>
      <w:ins w:id="335" w:author="fstewart" w:date="2019-02-08T14:04:00Z">
        <w:r w:rsidRPr="00363E50">
          <w:rPr>
            <w:rFonts w:cs="Times New Roman"/>
            <w:color w:val="00B050"/>
            <w:szCs w:val="24"/>
            <w:vertAlign w:val="superscript"/>
          </w:rPr>
          <w:t>a</w:t>
        </w:r>
        <w:r w:rsidRPr="00363E50">
          <w:rPr>
            <w:rFonts w:cs="Times New Roman"/>
            <w:color w:val="00B050"/>
            <w:szCs w:val="24"/>
          </w:rPr>
          <w:t>Boreal caribou population d</w:t>
        </w:r>
        <w:r>
          <w:rPr>
            <w:rFonts w:cs="Times New Roman"/>
            <w:color w:val="00B050"/>
            <w:szCs w:val="24"/>
          </w:rPr>
          <w:t>ata used for each study area</w:t>
        </w:r>
        <w:r w:rsidR="00C61652">
          <w:rPr>
            <w:rFonts w:cs="Times New Roman"/>
            <w:color w:val="00B050"/>
            <w:szCs w:val="24"/>
          </w:rPr>
          <w:t>.</w:t>
        </w:r>
      </w:ins>
      <w:ins w:id="336" w:author="fstewart" w:date="2019-02-08T14:15:00Z">
        <w:r w:rsidR="00C61652">
          <w:rPr>
            <w:rFonts w:cs="Times New Roman"/>
            <w:color w:val="00B050"/>
            <w:szCs w:val="24"/>
          </w:rPr>
          <w:t xml:space="preserve"> </w:t>
        </w:r>
        <w:r w:rsidR="00C61652" w:rsidRPr="00C61652">
          <w:rPr>
            <w:rFonts w:cs="Times New Roman"/>
            <w:color w:val="00B050"/>
            <w:szCs w:val="24"/>
            <w:lang w:val="fr-CA"/>
            <w:rPrChange w:id="337" w:author="fstewart" w:date="2019-02-08T14:15:00Z">
              <w:rPr>
                <w:rFonts w:cs="Times New Roman"/>
                <w:color w:val="00B050"/>
                <w:szCs w:val="24"/>
              </w:rPr>
            </w:rPrChange>
          </w:rPr>
          <w:t xml:space="preserve">Source: </w:t>
        </w:r>
        <w:r w:rsidR="00C61652">
          <w:rPr>
            <w:rFonts w:cs="Times New Roman"/>
            <w:color w:val="00B050"/>
            <w:szCs w:val="24"/>
            <w:lang w:val="fr-CA"/>
          </w:rPr>
          <w:fldChar w:fldCharType="begin"/>
        </w:r>
        <w:r w:rsidR="00C61652">
          <w:rPr>
            <w:rFonts w:cs="Times New Roman"/>
            <w:color w:val="00B050"/>
            <w:szCs w:val="24"/>
            <w:lang w:val="fr-CA"/>
          </w:rPr>
          <w:instrText xml:space="preserve"> HYPERLINK "</w:instrText>
        </w:r>
        <w:r w:rsidR="00C61652" w:rsidRPr="00C61652">
          <w:rPr>
            <w:rFonts w:cs="Times New Roman"/>
            <w:color w:val="00B050"/>
            <w:szCs w:val="24"/>
            <w:lang w:val="fr-CA"/>
            <w:rPrChange w:id="338" w:author="fstewart" w:date="2019-02-08T14:15:00Z">
              <w:rPr>
                <w:rFonts w:cs="Times New Roman"/>
                <w:color w:val="00B050"/>
                <w:szCs w:val="24"/>
              </w:rPr>
            </w:rPrChange>
          </w:rPr>
          <w:instrText>https://open.canada.ca/data/en/dataset/4eb3e825-5b0f-45a3-8b8b-355188d24b71</w:instrText>
        </w:r>
        <w:r w:rsidR="00C61652">
          <w:rPr>
            <w:rFonts w:cs="Times New Roman"/>
            <w:color w:val="00B050"/>
            <w:szCs w:val="24"/>
            <w:lang w:val="fr-CA"/>
          </w:rPr>
          <w:instrText xml:space="preserve">" </w:instrText>
        </w:r>
        <w:r w:rsidR="00C61652">
          <w:rPr>
            <w:rFonts w:cs="Times New Roman"/>
            <w:color w:val="00B050"/>
            <w:szCs w:val="24"/>
            <w:lang w:val="fr-CA"/>
          </w:rPr>
          <w:fldChar w:fldCharType="separate"/>
        </w:r>
        <w:r w:rsidR="00C61652" w:rsidRPr="001A3581">
          <w:rPr>
            <w:rStyle w:val="Hyperlink"/>
            <w:rFonts w:cs="Times New Roman"/>
            <w:szCs w:val="24"/>
            <w:lang w:val="fr-CA"/>
            <w:rPrChange w:id="339" w:author="fstewart" w:date="2019-02-08T14:15:00Z">
              <w:rPr>
                <w:rFonts w:cs="Times New Roman"/>
                <w:color w:val="00B050"/>
                <w:szCs w:val="24"/>
              </w:rPr>
            </w:rPrChange>
          </w:rPr>
          <w:t>https://open.canada.ca/data/en/dataset/4eb3e825-5b0f-45a3-8b8b-355188d24b71</w:t>
        </w:r>
        <w:r w:rsidR="00C61652">
          <w:rPr>
            <w:rFonts w:cs="Times New Roman"/>
            <w:color w:val="00B050"/>
            <w:szCs w:val="24"/>
            <w:lang w:val="fr-CA"/>
          </w:rPr>
          <w:fldChar w:fldCharType="end"/>
        </w:r>
        <w:r w:rsidR="00C61652">
          <w:rPr>
            <w:rFonts w:cs="Times New Roman"/>
            <w:color w:val="00B050"/>
            <w:szCs w:val="24"/>
            <w:lang w:val="fr-CA"/>
          </w:rPr>
          <w:t xml:space="preserve"> </w:t>
        </w:r>
      </w:ins>
      <w:ins w:id="340" w:author="fstewart" w:date="2019-02-08T14:04:00Z">
        <w:r w:rsidRPr="00C61652">
          <w:rPr>
            <w:rFonts w:cs="Times New Roman"/>
            <w:color w:val="00B050"/>
            <w:szCs w:val="24"/>
            <w:lang w:val="fr-CA"/>
            <w:rPrChange w:id="341" w:author="fstewart" w:date="2019-02-08T14:15:00Z">
              <w:rPr>
                <w:rFonts w:cs="Times New Roman"/>
                <w:color w:val="00B050"/>
                <w:szCs w:val="24"/>
              </w:rPr>
            </w:rPrChange>
          </w:rPr>
          <w:t xml:space="preserve"> </w:t>
        </w:r>
      </w:ins>
    </w:p>
    <w:p w14:paraId="2D04D18C" w14:textId="77777777" w:rsidR="0000307B" w:rsidRPr="00363E50" w:rsidRDefault="0000307B" w:rsidP="00C61652">
      <w:pPr>
        <w:pStyle w:val="ListParagraph"/>
        <w:numPr>
          <w:ilvl w:val="0"/>
          <w:numId w:val="35"/>
        </w:numPr>
        <w:spacing w:before="0"/>
        <w:rPr>
          <w:ins w:id="342" w:author="fstewart" w:date="2019-02-08T14:04:00Z"/>
          <w:color w:val="00B050"/>
        </w:rPr>
        <w:pPrChange w:id="343" w:author="fstewart" w:date="2019-02-08T14:15:00Z">
          <w:pPr>
            <w:pStyle w:val="ListParagraph"/>
            <w:numPr>
              <w:numId w:val="35"/>
            </w:numPr>
            <w:ind w:left="1080"/>
          </w:pPr>
        </w:pPrChange>
      </w:pPr>
      <w:ins w:id="344" w:author="fstewart" w:date="2019-02-08T14:04:00Z">
        <w:r w:rsidRPr="00363E50">
          <w:rPr>
            <w:color w:val="00B050"/>
          </w:rPr>
          <w:t>Chinchaga herd (N = 250, recruitment = 0.13, adult female survival = 0.87; ECCC 2008; Appendix 6.5 Table 1),</w:t>
        </w:r>
      </w:ins>
    </w:p>
    <w:p w14:paraId="2CE7AEE5" w14:textId="77777777" w:rsidR="0000307B" w:rsidRDefault="0000307B" w:rsidP="00C61652">
      <w:pPr>
        <w:pStyle w:val="ListParagraph"/>
        <w:numPr>
          <w:ilvl w:val="0"/>
          <w:numId w:val="35"/>
        </w:numPr>
        <w:spacing w:before="0"/>
        <w:rPr>
          <w:ins w:id="345" w:author="fstewart" w:date="2019-02-08T14:04:00Z"/>
          <w:color w:val="00B050"/>
        </w:rPr>
        <w:pPrChange w:id="346" w:author="fstewart" w:date="2019-02-08T14:15:00Z">
          <w:pPr>
            <w:pStyle w:val="ListParagraph"/>
            <w:numPr>
              <w:numId w:val="35"/>
            </w:numPr>
            <w:ind w:left="1080"/>
          </w:pPr>
        </w:pPrChange>
      </w:pPr>
      <w:ins w:id="347" w:author="fstewart" w:date="2019-02-08T14:04:00Z">
        <w:r w:rsidRPr="00363E50">
          <w:rPr>
            <w:color w:val="00B050"/>
          </w:rPr>
          <w:t>Snake-Sahtahneh herd (N = 360, recruitment = 0.072, adult female survival = 0.94; ECCC 2008; Appendix 6.5 Table 1).</w:t>
        </w:r>
      </w:ins>
    </w:p>
    <w:p w14:paraId="4F2D4229" w14:textId="77777777" w:rsidR="0000307B" w:rsidRPr="00A86B74" w:rsidRDefault="0000307B" w:rsidP="00C61652">
      <w:pPr>
        <w:spacing w:before="0"/>
        <w:ind w:left="720"/>
        <w:rPr>
          <w:ins w:id="348" w:author="fstewart" w:date="2019-02-08T14:04:00Z"/>
          <w:color w:val="00B050"/>
        </w:rPr>
        <w:pPrChange w:id="349" w:author="fstewart" w:date="2019-02-08T14:15:00Z">
          <w:pPr>
            <w:ind w:left="720"/>
          </w:pPr>
        </w:pPrChange>
      </w:pPr>
      <w:ins w:id="350" w:author="fstewart" w:date="2019-02-08T14:04:00Z">
        <w:r w:rsidRPr="00A86B74">
          <w:rPr>
            <w:color w:val="00B050"/>
          </w:rPr>
          <w:t>A - Average of Chinchaga and Snake-Sahtahneh herd demography (N = 305, recruitment = 0.105, adult female survival = 0.905)</w:t>
        </w:r>
      </w:ins>
    </w:p>
    <w:p w14:paraId="164FF6DD" w14:textId="77777777" w:rsidR="0000307B" w:rsidRPr="00363E50" w:rsidRDefault="0000307B" w:rsidP="0000307B">
      <w:pPr>
        <w:rPr>
          <w:ins w:id="351" w:author="fstewart" w:date="2019-02-08T14:04:00Z"/>
          <w:rFonts w:cs="Times New Roman"/>
          <w:color w:val="00B050"/>
          <w:szCs w:val="24"/>
        </w:rPr>
      </w:pPr>
      <w:ins w:id="352" w:author="fstewart" w:date="2019-02-08T14:04:00Z">
        <w:r w:rsidRPr="00363E50">
          <w:rPr>
            <w:rFonts w:cs="Times New Roman"/>
            <w:color w:val="00B050"/>
            <w:szCs w:val="24"/>
            <w:vertAlign w:val="superscript"/>
          </w:rPr>
          <w:t>1</w:t>
        </w:r>
        <w:r w:rsidRPr="00363E50">
          <w:rPr>
            <w:rFonts w:cs="Times New Roman"/>
            <w:color w:val="00B050"/>
            <w:szCs w:val="24"/>
          </w:rPr>
          <w:t>Cost estimates obtained from Schneider et al. 2010 - estimated as 35/km^2. Threshold estimates obtained from BC grey wolf management plan – 80% of area (as a proxy for 80% of the population) needs to be targeted to effectively reduce wolf densities.</w:t>
        </w:r>
      </w:ins>
    </w:p>
    <w:p w14:paraId="14BE3934" w14:textId="77777777" w:rsidR="0000307B" w:rsidRPr="00363E50" w:rsidRDefault="0000307B" w:rsidP="0000307B">
      <w:pPr>
        <w:rPr>
          <w:ins w:id="353" w:author="fstewart" w:date="2019-02-08T14:04:00Z"/>
          <w:rFonts w:cs="Times New Roman"/>
          <w:color w:val="00B050"/>
          <w:szCs w:val="24"/>
        </w:rPr>
      </w:pPr>
      <w:ins w:id="354" w:author="fstewart" w:date="2019-02-08T14:04:00Z">
        <w:r w:rsidRPr="00363E50">
          <w:rPr>
            <w:rFonts w:cs="Times New Roman"/>
            <w:color w:val="00B050"/>
            <w:szCs w:val="24"/>
            <w:vertAlign w:val="superscript"/>
          </w:rPr>
          <w:t>2</w:t>
        </w:r>
        <w:r w:rsidRPr="00363E50">
          <w:rPr>
            <w:rFonts w:cs="Times New Roman"/>
            <w:color w:val="00B050"/>
            <w:szCs w:val="24"/>
          </w:rPr>
          <w:t>Maternity penning cost estimates were obtained from both S. McNay and R. Serroya pers. coms – both of which centered around $500,000 to $550,000 per year. The costs of exclosures are implicitly included in a maternal penning cost, and maintenance of a fence is of minimal expense (S. McNay pers. com).</w:t>
        </w:r>
      </w:ins>
    </w:p>
    <w:p w14:paraId="60A54D37" w14:textId="77777777" w:rsidR="0000307B" w:rsidRDefault="0000307B" w:rsidP="0000307B">
      <w:pPr>
        <w:rPr>
          <w:ins w:id="355" w:author="fstewart" w:date="2019-02-08T14:04:00Z"/>
          <w:color w:val="00B050"/>
        </w:rPr>
      </w:pPr>
      <w:ins w:id="356" w:author="fstewart" w:date="2019-02-08T14:04:00Z">
        <w:r w:rsidRPr="00363E50">
          <w:rPr>
            <w:rFonts w:cs="Times New Roman"/>
            <w:color w:val="00B050"/>
            <w:szCs w:val="24"/>
            <w:vertAlign w:val="superscript"/>
          </w:rPr>
          <w:t>3</w:t>
        </w:r>
        <w:r w:rsidRPr="00363E50">
          <w:rPr>
            <w:rFonts w:cs="Times New Roman"/>
            <w:color w:val="00B050"/>
            <w:szCs w:val="24"/>
          </w:rPr>
          <w:t xml:space="preserve">Cost estimates obtained from Pyper et al. (2014) as $12,500/km. An effective threshold for these populations was considered to be 70%, as this is similar reflects Environment and Climate Change Canada’s 2012 threshold of only having 35% of a local population unit having disturbance. Each of our study areas also contains 70% herd range, so the values presented here assumes 70% of seismic lines are restored within the herd range of a study area. </w:t>
        </w:r>
        <w:r w:rsidRPr="00363E50">
          <w:rPr>
            <w:color w:val="00B050"/>
          </w:rPr>
          <w:t xml:space="preserve">Calculated density of seismic lines for the herd area within each study area were obtained </w:t>
        </w:r>
        <w:r w:rsidRPr="001B7402">
          <w:rPr>
            <w:color w:val="00B050"/>
          </w:rPr>
          <w:t>from Table 1, and the efficacy of this treatment is assumed to be similar to maternity penning in terms of a lambda response.</w:t>
        </w:r>
      </w:ins>
    </w:p>
    <w:p w14:paraId="09E51EBC" w14:textId="1FC9B40D" w:rsidR="00DC5EFC" w:rsidRPr="002910B9" w:rsidDel="0000307B" w:rsidRDefault="00DC5EFC" w:rsidP="00DC5EFC">
      <w:pPr>
        <w:spacing w:before="0" w:after="200" w:line="276" w:lineRule="auto"/>
        <w:rPr>
          <w:del w:id="357" w:author="fstewart" w:date="2019-02-08T14:04:00Z"/>
          <w:color w:val="00B050"/>
        </w:rPr>
      </w:pPr>
      <w:del w:id="358" w:author="fstewart" w:date="2019-02-08T14:04:00Z">
        <w:r w:rsidRPr="003868FE" w:rsidDel="0000307B">
          <w:rPr>
            <w:b/>
            <w:color w:val="00B050"/>
          </w:rPr>
          <w:delText xml:space="preserve">Table </w:delText>
        </w:r>
        <w:r w:rsidR="003868FE" w:rsidDel="0000307B">
          <w:rPr>
            <w:b/>
            <w:color w:val="00B050"/>
          </w:rPr>
          <w:delText>2</w:delText>
        </w:r>
        <w:r w:rsidRPr="003868FE" w:rsidDel="0000307B">
          <w:rPr>
            <w:b/>
            <w:color w:val="00B050"/>
          </w:rPr>
          <w:delText>.</w:delText>
        </w:r>
        <w:r w:rsidRPr="003868FE" w:rsidDel="0000307B">
          <w:rPr>
            <w:color w:val="00B050"/>
          </w:rPr>
          <w:delText xml:space="preserve"> Results of three different mitigation scenarios, and one climate change scenario, for three study </w:delText>
        </w:r>
        <w:r w:rsidR="003655D5" w:rsidRPr="003868FE" w:rsidDel="0000307B">
          <w:rPr>
            <w:color w:val="00B050"/>
          </w:rPr>
          <w:delText xml:space="preserve">areas </w:delText>
        </w:r>
        <w:r w:rsidRPr="003868FE" w:rsidDel="0000307B">
          <w:rPr>
            <w:color w:val="00B050"/>
          </w:rPr>
          <w:delText xml:space="preserve">of </w:delText>
        </w:r>
        <w:r w:rsidR="0069305B" w:rsidDel="0000307B">
          <w:rPr>
            <w:color w:val="00B050"/>
          </w:rPr>
          <w:delText>W</w:delText>
        </w:r>
        <w:r w:rsidRPr="003868FE" w:rsidDel="0000307B">
          <w:rPr>
            <w:color w:val="00B050"/>
          </w:rPr>
          <w:delText xml:space="preserve">oodland </w:delText>
        </w:r>
        <w:r w:rsidR="0069305B" w:rsidDel="0000307B">
          <w:rPr>
            <w:color w:val="00B050"/>
          </w:rPr>
          <w:delText>B</w:delText>
        </w:r>
        <w:r w:rsidRPr="003868FE" w:rsidDel="0000307B">
          <w:rPr>
            <w:color w:val="00B050"/>
          </w:rPr>
          <w:delText xml:space="preserve">oreal </w:delText>
        </w:r>
        <w:r w:rsidR="0069305B" w:rsidDel="0000307B">
          <w:rPr>
            <w:color w:val="00B050"/>
          </w:rPr>
          <w:delText>C</w:delText>
        </w:r>
        <w:r w:rsidRPr="003868FE" w:rsidDel="0000307B">
          <w:rPr>
            <w:color w:val="00B050"/>
          </w:rPr>
          <w:delText xml:space="preserve">aribou in </w:delText>
        </w:r>
        <w:r w:rsidR="0069305B" w:rsidDel="0000307B">
          <w:rPr>
            <w:color w:val="00B050"/>
          </w:rPr>
          <w:delText>Northeastern</w:delText>
        </w:r>
        <w:r w:rsidR="0069305B" w:rsidRPr="003868FE" w:rsidDel="0000307B">
          <w:rPr>
            <w:color w:val="00B050"/>
          </w:rPr>
          <w:delText xml:space="preserve"> </w:delText>
        </w:r>
        <w:r w:rsidRPr="003868FE" w:rsidDel="0000307B">
          <w:rPr>
            <w:color w:val="00B050"/>
          </w:rPr>
          <w:delText>British Columbia, Canada, under the presented BRAT framework. The target frequency is the 40% threshold of a normally distributed range of lambda</w:delText>
        </w:r>
        <w:r w:rsidR="0069305B" w:rsidDel="0000307B">
          <w:rPr>
            <w:color w:val="00B050"/>
          </w:rPr>
          <w:delText xml:space="preserve"> </w:delText>
        </w:r>
        <w:r w:rsidR="0069305B" w:rsidRPr="000A48B4" w:rsidDel="0000307B">
          <w:rPr>
            <w:rFonts w:cs="Times New Roman"/>
            <w:color w:val="00B050"/>
            <w:szCs w:val="24"/>
          </w:rPr>
          <w:delText xml:space="preserve">(λ) </w:delText>
        </w:r>
        <w:r w:rsidRPr="003868FE" w:rsidDel="0000307B">
          <w:rPr>
            <w:color w:val="00B050"/>
          </w:rPr>
          <w:delText xml:space="preserve">values, with a </w:delText>
        </w:r>
        <w:r w:rsidRPr="004578AD" w:rsidDel="0000307B">
          <w:rPr>
            <w:color w:val="00B050"/>
            <w:highlight w:val="yellow"/>
            <w:rPrChange w:id="359" w:author="fstewart" w:date="2019-02-01T13:35:00Z">
              <w:rPr>
                <w:color w:val="00B050"/>
              </w:rPr>
            </w:rPrChange>
          </w:rPr>
          <w:delText>standard deviation of 0.</w:delText>
        </w:r>
      </w:del>
      <w:del w:id="360" w:author="fstewart" w:date="2019-02-01T13:34:00Z">
        <w:r w:rsidRPr="004578AD" w:rsidDel="004578AD">
          <w:rPr>
            <w:color w:val="00B050"/>
            <w:highlight w:val="yellow"/>
            <w:rPrChange w:id="361" w:author="fstewart" w:date="2019-02-01T13:35:00Z">
              <w:rPr>
                <w:color w:val="00B050"/>
              </w:rPr>
            </w:rPrChange>
          </w:rPr>
          <w:delText>3</w:delText>
        </w:r>
      </w:del>
      <w:del w:id="362" w:author="fstewart" w:date="2019-02-08T14:04:00Z">
        <w:r w:rsidRPr="003868FE" w:rsidDel="0000307B">
          <w:rPr>
            <w:color w:val="00B050"/>
          </w:rPr>
          <w:delText xml:space="preserve">. Bolded values represent frequencies under which each scenario has </w:delText>
        </w:r>
        <w:r w:rsidRPr="002910B9" w:rsidDel="0000307B">
          <w:rPr>
            <w:color w:val="00B050"/>
          </w:rPr>
          <w:delText xml:space="preserve">a positive effect on each study </w:delText>
        </w:r>
        <w:r w:rsidR="00825A83" w:rsidRPr="002910B9" w:rsidDel="0000307B">
          <w:rPr>
            <w:color w:val="00B050"/>
          </w:rPr>
          <w:delText>area</w:delText>
        </w:r>
        <w:r w:rsidRPr="002910B9" w:rsidDel="0000307B">
          <w:rPr>
            <w:color w:val="00B050"/>
          </w:rPr>
          <w:delText xml:space="preserve">. Italicized costs represent the most cost effective strategy for each study </w:delText>
        </w:r>
        <w:r w:rsidR="00825A83" w:rsidRPr="002910B9" w:rsidDel="0000307B">
          <w:rPr>
            <w:color w:val="00B050"/>
          </w:rPr>
          <w:delText>area</w:delText>
        </w:r>
        <w:r w:rsidRPr="002910B9" w:rsidDel="0000307B">
          <w:rPr>
            <w:color w:val="00B050"/>
          </w:rPr>
          <w:delText>.</w:delText>
        </w:r>
      </w:del>
    </w:p>
    <w:p w14:paraId="35D8D330" w14:textId="180D1E22" w:rsidR="00DC5EFC" w:rsidRPr="002910B9" w:rsidDel="0000307B" w:rsidRDefault="00DC5EFC" w:rsidP="00DC5EFC">
      <w:pPr>
        <w:rPr>
          <w:del w:id="363" w:author="fstewart" w:date="2019-02-08T14:04:00Z"/>
          <w:rFonts w:cs="Times New Roman"/>
          <w:color w:val="00B050"/>
          <w:szCs w:val="24"/>
        </w:rPr>
      </w:pPr>
    </w:p>
    <w:tbl>
      <w:tblPr>
        <w:tblStyle w:val="PlainTable2"/>
        <w:tblW w:w="13178" w:type="dxa"/>
        <w:tblLook w:val="04A0" w:firstRow="1" w:lastRow="0" w:firstColumn="1" w:lastColumn="0" w:noHBand="0" w:noVBand="1"/>
        <w:tblPrChange w:id="364" w:author="fstewart" w:date="2019-02-08T11:29:00Z">
          <w:tblPr>
            <w:tblStyle w:val="PlainTable2"/>
            <w:tblW w:w="13178" w:type="dxa"/>
            <w:tblLook w:val="04A0" w:firstRow="1" w:lastRow="0" w:firstColumn="1" w:lastColumn="0" w:noHBand="0" w:noVBand="1"/>
          </w:tblPr>
        </w:tblPrChange>
      </w:tblPr>
      <w:tblGrid>
        <w:gridCol w:w="2959"/>
        <w:gridCol w:w="976"/>
        <w:gridCol w:w="1965"/>
        <w:gridCol w:w="1833"/>
        <w:gridCol w:w="2517"/>
        <w:gridCol w:w="2928"/>
        <w:tblGridChange w:id="365">
          <w:tblGrid>
            <w:gridCol w:w="2966"/>
            <w:gridCol w:w="910"/>
            <w:gridCol w:w="1974"/>
            <w:gridCol w:w="1840"/>
            <w:gridCol w:w="2536"/>
            <w:gridCol w:w="2952"/>
          </w:tblGrid>
        </w:tblGridChange>
      </w:tblGrid>
      <w:tr w:rsidR="002910B9" w:rsidRPr="002910B9" w:rsidDel="0000307B" w14:paraId="3EB669E2" w14:textId="5CCB439D" w:rsidTr="005333F5">
        <w:trPr>
          <w:cnfStyle w:val="100000000000" w:firstRow="1" w:lastRow="0" w:firstColumn="0" w:lastColumn="0" w:oddVBand="0" w:evenVBand="0" w:oddHBand="0" w:evenHBand="0" w:firstRowFirstColumn="0" w:firstRowLastColumn="0" w:lastRowFirstColumn="0" w:lastRowLastColumn="0"/>
          <w:del w:id="366"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single" w:sz="12" w:space="0" w:color="auto"/>
            </w:tcBorders>
            <w:tcPrChange w:id="367" w:author="fstewart" w:date="2019-02-08T11:29:00Z">
              <w:tcPr>
                <w:tcW w:w="2972" w:type="dxa"/>
                <w:tcBorders>
                  <w:top w:val="single" w:sz="12" w:space="0" w:color="auto"/>
                  <w:bottom w:val="single" w:sz="12" w:space="0" w:color="auto"/>
                </w:tcBorders>
              </w:tcPr>
            </w:tcPrChange>
          </w:tcPr>
          <w:p w14:paraId="5A2A9773" w14:textId="08D03CD6" w:rsidR="00DC5EFC" w:rsidRPr="002910B9" w:rsidDel="0000307B" w:rsidRDefault="00DC5EFC" w:rsidP="003E48FA">
            <w:pPr>
              <w:cnfStyle w:val="101000000000" w:firstRow="1" w:lastRow="0" w:firstColumn="1" w:lastColumn="0" w:oddVBand="0" w:evenVBand="0" w:oddHBand="0" w:evenHBand="0" w:firstRowFirstColumn="0" w:firstRowLastColumn="0" w:lastRowFirstColumn="0" w:lastRowLastColumn="0"/>
              <w:rPr>
                <w:del w:id="368" w:author="fstewart" w:date="2019-02-08T14:04:00Z"/>
                <w:rFonts w:cs="Times New Roman"/>
                <w:b w:val="0"/>
                <w:szCs w:val="24"/>
              </w:rPr>
            </w:pPr>
            <w:del w:id="369" w:author="fstewart" w:date="2019-02-08T14:04:00Z">
              <w:r w:rsidRPr="002910B9" w:rsidDel="0000307B">
                <w:rPr>
                  <w:rFonts w:cs="Times New Roman"/>
                  <w:szCs w:val="24"/>
                </w:rPr>
                <w:delText>Scenario</w:delText>
              </w:r>
            </w:del>
          </w:p>
        </w:tc>
        <w:tc>
          <w:tcPr>
            <w:tcW w:w="976" w:type="dxa"/>
            <w:tcBorders>
              <w:top w:val="single" w:sz="12" w:space="0" w:color="auto"/>
              <w:bottom w:val="single" w:sz="12" w:space="0" w:color="auto"/>
            </w:tcBorders>
            <w:tcPrChange w:id="370" w:author="fstewart" w:date="2019-02-08T11:29:00Z">
              <w:tcPr>
                <w:tcW w:w="856" w:type="dxa"/>
                <w:tcBorders>
                  <w:top w:val="single" w:sz="12" w:space="0" w:color="auto"/>
                  <w:bottom w:val="single" w:sz="12" w:space="0" w:color="auto"/>
                </w:tcBorders>
              </w:tcPr>
            </w:tcPrChange>
          </w:tcPr>
          <w:p w14:paraId="2F010DC4" w14:textId="50D75F55" w:rsidR="00DC5EFC" w:rsidRPr="002910B9" w:rsidDel="0000307B" w:rsidRDefault="00DC5EFC" w:rsidP="003E48FA">
            <w:pPr>
              <w:jc w:val="center"/>
              <w:cnfStyle w:val="100000000000" w:firstRow="1" w:lastRow="0" w:firstColumn="0" w:lastColumn="0" w:oddVBand="0" w:evenVBand="0" w:oddHBand="0" w:evenHBand="0" w:firstRowFirstColumn="0" w:firstRowLastColumn="0" w:lastRowFirstColumn="0" w:lastRowLastColumn="0"/>
              <w:rPr>
                <w:del w:id="371" w:author="fstewart" w:date="2019-02-08T14:04:00Z"/>
                <w:rFonts w:cs="Times New Roman"/>
                <w:b w:val="0"/>
                <w:szCs w:val="24"/>
                <w:vertAlign w:val="superscript"/>
              </w:rPr>
            </w:pPr>
            <w:del w:id="372" w:author="fstewart" w:date="2019-02-08T14:04:00Z">
              <w:r w:rsidRPr="002910B9" w:rsidDel="0000307B">
                <w:rPr>
                  <w:rFonts w:cs="Times New Roman"/>
                  <w:szCs w:val="24"/>
                </w:rPr>
                <w:delText>Study Area</w:delText>
              </w:r>
              <w:r w:rsidR="003655D5" w:rsidRPr="002910B9" w:rsidDel="0000307B">
                <w:rPr>
                  <w:rFonts w:cs="Times New Roman"/>
                  <w:szCs w:val="24"/>
                  <w:vertAlign w:val="superscript"/>
                </w:rPr>
                <w:delText>a</w:delText>
              </w:r>
            </w:del>
          </w:p>
        </w:tc>
        <w:tc>
          <w:tcPr>
            <w:tcW w:w="1965" w:type="dxa"/>
            <w:tcBorders>
              <w:top w:val="single" w:sz="12" w:space="0" w:color="auto"/>
              <w:bottom w:val="single" w:sz="12" w:space="0" w:color="auto"/>
            </w:tcBorders>
            <w:tcPrChange w:id="373" w:author="fstewart" w:date="2019-02-08T11:29:00Z">
              <w:tcPr>
                <w:tcW w:w="1983" w:type="dxa"/>
                <w:tcBorders>
                  <w:top w:val="single" w:sz="12" w:space="0" w:color="auto"/>
                  <w:bottom w:val="single" w:sz="12" w:space="0" w:color="auto"/>
                </w:tcBorders>
              </w:tcPr>
            </w:tcPrChange>
          </w:tcPr>
          <w:p w14:paraId="5679DCC3" w14:textId="35DA322C" w:rsidR="00DC5EFC" w:rsidRPr="002910B9" w:rsidDel="0000307B" w:rsidRDefault="00DC5EFC" w:rsidP="00A27C2D">
            <w:pPr>
              <w:jc w:val="center"/>
              <w:cnfStyle w:val="100000000000" w:firstRow="1" w:lastRow="0" w:firstColumn="0" w:lastColumn="0" w:oddVBand="0" w:evenVBand="0" w:oddHBand="0" w:evenHBand="0" w:firstRowFirstColumn="0" w:firstRowLastColumn="0" w:lastRowFirstColumn="0" w:lastRowLastColumn="0"/>
              <w:rPr>
                <w:del w:id="374" w:author="fstewart" w:date="2019-02-08T14:04:00Z"/>
                <w:rFonts w:cs="Times New Roman"/>
                <w:b w:val="0"/>
                <w:szCs w:val="24"/>
                <w:vertAlign w:val="superscript"/>
              </w:rPr>
            </w:pPr>
            <w:del w:id="375" w:author="fstewart" w:date="2019-02-08T14:04:00Z">
              <w:r w:rsidRPr="002910B9" w:rsidDel="0000307B">
                <w:rPr>
                  <w:rFonts w:cs="Times New Roman"/>
                  <w:szCs w:val="24"/>
                </w:rPr>
                <w:delText xml:space="preserve">Target </w:delText>
              </w:r>
              <w:r w:rsidR="00A27C2D" w:rsidRPr="002910B9" w:rsidDel="0000307B">
                <w:rPr>
                  <w:rFonts w:cs="Times New Roman"/>
                  <w:szCs w:val="24"/>
                </w:rPr>
                <w:delText>lambda</w:delText>
              </w:r>
              <w:r w:rsidRPr="002910B9" w:rsidDel="0000307B">
                <w:rPr>
                  <w:rFonts w:cs="Times New Roman"/>
                  <w:szCs w:val="24"/>
                  <w:vertAlign w:val="superscript"/>
                </w:rPr>
                <w:delText>*</w:delText>
              </w:r>
            </w:del>
          </w:p>
        </w:tc>
        <w:tc>
          <w:tcPr>
            <w:tcW w:w="1833" w:type="dxa"/>
            <w:tcBorders>
              <w:top w:val="single" w:sz="12" w:space="0" w:color="auto"/>
              <w:bottom w:val="single" w:sz="12" w:space="0" w:color="auto"/>
            </w:tcBorders>
            <w:tcPrChange w:id="376" w:author="fstewart" w:date="2019-02-08T11:29:00Z">
              <w:tcPr>
                <w:tcW w:w="1847" w:type="dxa"/>
                <w:tcBorders>
                  <w:top w:val="single" w:sz="12" w:space="0" w:color="auto"/>
                  <w:bottom w:val="single" w:sz="12" w:space="0" w:color="auto"/>
                </w:tcBorders>
              </w:tcPr>
            </w:tcPrChange>
          </w:tcPr>
          <w:p w14:paraId="1C170666" w14:textId="42EFAFD0" w:rsidR="00DC5EFC" w:rsidRPr="002910B9" w:rsidDel="0000307B" w:rsidRDefault="00DC5EFC" w:rsidP="00A27C2D">
            <w:pPr>
              <w:jc w:val="center"/>
              <w:cnfStyle w:val="100000000000" w:firstRow="1" w:lastRow="0" w:firstColumn="0" w:lastColumn="0" w:oddVBand="0" w:evenVBand="0" w:oddHBand="0" w:evenHBand="0" w:firstRowFirstColumn="0" w:firstRowLastColumn="0" w:lastRowFirstColumn="0" w:lastRowLastColumn="0"/>
              <w:rPr>
                <w:del w:id="377" w:author="fstewart" w:date="2019-02-08T14:04:00Z"/>
                <w:rFonts w:cs="Times New Roman"/>
                <w:b w:val="0"/>
                <w:szCs w:val="24"/>
                <w:vertAlign w:val="superscript"/>
              </w:rPr>
            </w:pPr>
            <w:del w:id="378" w:author="fstewart" w:date="2019-02-08T14:04:00Z">
              <w:r w:rsidRPr="002910B9" w:rsidDel="0000307B">
                <w:rPr>
                  <w:rFonts w:cs="Times New Roman"/>
                  <w:szCs w:val="24"/>
                </w:rPr>
                <w:delText xml:space="preserve">Top Event </w:delText>
              </w:r>
              <w:r w:rsidR="00A27C2D" w:rsidRPr="002910B9" w:rsidDel="0000307B">
                <w:rPr>
                  <w:rFonts w:cs="Times New Roman"/>
                  <w:szCs w:val="24"/>
                </w:rPr>
                <w:delText>lambda</w:delText>
              </w:r>
              <w:r w:rsidRPr="002910B9" w:rsidDel="0000307B">
                <w:rPr>
                  <w:rFonts w:cs="Times New Roman"/>
                  <w:szCs w:val="24"/>
                  <w:vertAlign w:val="superscript"/>
                </w:rPr>
                <w:delText>*</w:delText>
              </w:r>
            </w:del>
          </w:p>
        </w:tc>
        <w:tc>
          <w:tcPr>
            <w:tcW w:w="2517" w:type="dxa"/>
            <w:tcBorders>
              <w:top w:val="single" w:sz="12" w:space="0" w:color="auto"/>
              <w:bottom w:val="single" w:sz="12" w:space="0" w:color="auto"/>
            </w:tcBorders>
            <w:tcPrChange w:id="379" w:author="fstewart" w:date="2019-02-08T11:29:00Z">
              <w:tcPr>
                <w:tcW w:w="2550" w:type="dxa"/>
                <w:tcBorders>
                  <w:top w:val="single" w:sz="12" w:space="0" w:color="auto"/>
                  <w:bottom w:val="single" w:sz="12" w:space="0" w:color="auto"/>
                </w:tcBorders>
              </w:tcPr>
            </w:tcPrChange>
          </w:tcPr>
          <w:p w14:paraId="3A5D3D90" w14:textId="7EC8BCBB" w:rsidR="00DC5EFC" w:rsidRPr="002910B9" w:rsidDel="0000307B" w:rsidRDefault="00DC5EFC" w:rsidP="00A27C2D">
            <w:pPr>
              <w:jc w:val="center"/>
              <w:cnfStyle w:val="100000000000" w:firstRow="1" w:lastRow="0" w:firstColumn="0" w:lastColumn="0" w:oddVBand="0" w:evenVBand="0" w:oddHBand="0" w:evenHBand="0" w:firstRowFirstColumn="0" w:firstRowLastColumn="0" w:lastRowFirstColumn="0" w:lastRowLastColumn="0"/>
              <w:rPr>
                <w:del w:id="380" w:author="fstewart" w:date="2019-02-08T14:04:00Z"/>
                <w:rFonts w:cs="Times New Roman"/>
                <w:b w:val="0"/>
                <w:szCs w:val="24"/>
                <w:vertAlign w:val="superscript"/>
              </w:rPr>
            </w:pPr>
            <w:del w:id="381" w:author="fstewart" w:date="2019-02-08T14:04:00Z">
              <w:r w:rsidRPr="002910B9" w:rsidDel="0000307B">
                <w:rPr>
                  <w:rFonts w:cs="Times New Roman"/>
                  <w:szCs w:val="24"/>
                </w:rPr>
                <w:delText xml:space="preserve">Consequence </w:delText>
              </w:r>
              <w:r w:rsidR="00A27C2D" w:rsidRPr="002910B9" w:rsidDel="0000307B">
                <w:rPr>
                  <w:rFonts w:cs="Times New Roman"/>
                  <w:szCs w:val="24"/>
                </w:rPr>
                <w:delText>lambda</w:delText>
              </w:r>
              <w:r w:rsidRPr="002910B9" w:rsidDel="0000307B">
                <w:rPr>
                  <w:rFonts w:cs="Times New Roman"/>
                  <w:szCs w:val="24"/>
                  <w:vertAlign w:val="superscript"/>
                </w:rPr>
                <w:delText>*</w:delText>
              </w:r>
            </w:del>
          </w:p>
        </w:tc>
        <w:tc>
          <w:tcPr>
            <w:tcW w:w="2928" w:type="dxa"/>
            <w:tcBorders>
              <w:top w:val="single" w:sz="12" w:space="0" w:color="auto"/>
              <w:bottom w:val="single" w:sz="12" w:space="0" w:color="auto"/>
            </w:tcBorders>
            <w:tcPrChange w:id="382" w:author="fstewart" w:date="2019-02-08T11:29:00Z">
              <w:tcPr>
                <w:tcW w:w="2970" w:type="dxa"/>
                <w:tcBorders>
                  <w:top w:val="single" w:sz="12" w:space="0" w:color="auto"/>
                  <w:bottom w:val="single" w:sz="12" w:space="0" w:color="auto"/>
                </w:tcBorders>
              </w:tcPr>
            </w:tcPrChange>
          </w:tcPr>
          <w:p w14:paraId="260F943B" w14:textId="12DA53BD" w:rsidR="00DC5EFC" w:rsidRPr="002910B9" w:rsidDel="0000307B" w:rsidRDefault="00DC5EFC" w:rsidP="003E48FA">
            <w:pPr>
              <w:cnfStyle w:val="100000000000" w:firstRow="1" w:lastRow="0" w:firstColumn="0" w:lastColumn="0" w:oddVBand="0" w:evenVBand="0" w:oddHBand="0" w:evenHBand="0" w:firstRowFirstColumn="0" w:firstRowLastColumn="0" w:lastRowFirstColumn="0" w:lastRowLastColumn="0"/>
              <w:rPr>
                <w:del w:id="383" w:author="fstewart" w:date="2019-02-08T14:04:00Z"/>
                <w:rFonts w:cs="Times New Roman"/>
                <w:b w:val="0"/>
                <w:szCs w:val="24"/>
              </w:rPr>
            </w:pPr>
            <w:del w:id="384" w:author="fstewart" w:date="2019-02-08T14:04:00Z">
              <w:r w:rsidRPr="002910B9" w:rsidDel="0000307B">
                <w:rPr>
                  <w:rFonts w:cs="Times New Roman"/>
                  <w:szCs w:val="24"/>
                </w:rPr>
                <w:delText>Cost (CDN)</w:delText>
              </w:r>
            </w:del>
          </w:p>
        </w:tc>
      </w:tr>
      <w:tr w:rsidR="002910B9" w:rsidRPr="002910B9" w:rsidDel="0000307B" w14:paraId="1B6A9135" w14:textId="586EAF94" w:rsidTr="005333F5">
        <w:trPr>
          <w:cnfStyle w:val="000000100000" w:firstRow="0" w:lastRow="0" w:firstColumn="0" w:lastColumn="0" w:oddVBand="0" w:evenVBand="0" w:oddHBand="1" w:evenHBand="0" w:firstRowFirstColumn="0" w:firstRowLastColumn="0" w:lastRowFirstColumn="0" w:lastRowLastColumn="0"/>
          <w:del w:id="38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386" w:author="fstewart" w:date="2019-02-08T11:29:00Z">
              <w:tcPr>
                <w:tcW w:w="2972" w:type="dxa"/>
                <w:tcBorders>
                  <w:top w:val="single" w:sz="12" w:space="0" w:color="auto"/>
                  <w:bottom w:val="nil"/>
                </w:tcBorders>
              </w:tcPr>
            </w:tcPrChange>
          </w:tcPr>
          <w:p w14:paraId="7708E3C2" w14:textId="484EEB8E" w:rsidR="00DC5EFC" w:rsidRPr="005333F5" w:rsidDel="0000307B" w:rsidRDefault="00DC5EFC" w:rsidP="003E48FA">
            <w:pPr>
              <w:cnfStyle w:val="001000100000" w:firstRow="0" w:lastRow="0" w:firstColumn="1" w:lastColumn="0" w:oddVBand="0" w:evenVBand="0" w:oddHBand="1" w:evenHBand="0" w:firstRowFirstColumn="0" w:firstRowLastColumn="0" w:lastRowFirstColumn="0" w:lastRowLastColumn="0"/>
              <w:rPr>
                <w:del w:id="387" w:author="fstewart" w:date="2019-02-08T14:04:00Z"/>
                <w:rFonts w:cs="Times New Roman"/>
                <w:szCs w:val="24"/>
                <w:rPrChange w:id="388" w:author="fstewart" w:date="2019-02-08T11:26:00Z">
                  <w:rPr>
                    <w:del w:id="389" w:author="fstewart" w:date="2019-02-08T14:04:00Z"/>
                    <w:rFonts w:cs="Times New Roman"/>
                    <w:b w:val="0"/>
                    <w:szCs w:val="24"/>
                  </w:rPr>
                </w:rPrChange>
              </w:rPr>
            </w:pPr>
            <w:del w:id="390" w:author="fstewart" w:date="2019-02-08T14:04:00Z">
              <w:r w:rsidRPr="005333F5" w:rsidDel="0000307B">
                <w:rPr>
                  <w:rFonts w:cs="Times New Roman"/>
                  <w:szCs w:val="24"/>
                </w:rPr>
                <w:delText>Combined mitigations</w:delText>
              </w:r>
            </w:del>
          </w:p>
        </w:tc>
        <w:tc>
          <w:tcPr>
            <w:tcW w:w="976" w:type="dxa"/>
            <w:tcBorders>
              <w:top w:val="single" w:sz="12" w:space="0" w:color="auto"/>
            </w:tcBorders>
            <w:tcPrChange w:id="391" w:author="fstewart" w:date="2019-02-08T11:29:00Z">
              <w:tcPr>
                <w:tcW w:w="856" w:type="dxa"/>
                <w:tcBorders>
                  <w:top w:val="single" w:sz="12" w:space="0" w:color="auto"/>
                </w:tcBorders>
              </w:tcPr>
            </w:tcPrChange>
          </w:tcPr>
          <w:p w14:paraId="2B166F75" w14:textId="16AF7231"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392" w:author="fstewart" w:date="2019-02-08T14:04:00Z"/>
                <w:rFonts w:cs="Times New Roman"/>
                <w:szCs w:val="24"/>
              </w:rPr>
            </w:pPr>
            <w:del w:id="393" w:author="fstewart" w:date="2019-02-08T14:04:00Z">
              <w:r w:rsidRPr="002910B9" w:rsidDel="0000307B">
                <w:rPr>
                  <w:rFonts w:cs="Times New Roman"/>
                  <w:szCs w:val="24"/>
                </w:rPr>
                <w:delText>1</w:delText>
              </w:r>
            </w:del>
          </w:p>
        </w:tc>
        <w:tc>
          <w:tcPr>
            <w:tcW w:w="1965" w:type="dxa"/>
            <w:tcBorders>
              <w:top w:val="single" w:sz="12" w:space="0" w:color="auto"/>
            </w:tcBorders>
            <w:tcPrChange w:id="394" w:author="fstewart" w:date="2019-02-08T11:29:00Z">
              <w:tcPr>
                <w:tcW w:w="1983" w:type="dxa"/>
                <w:tcBorders>
                  <w:top w:val="single" w:sz="12" w:space="0" w:color="auto"/>
                </w:tcBorders>
              </w:tcPr>
            </w:tcPrChange>
          </w:tcPr>
          <w:p w14:paraId="16BE9739" w14:textId="67235F34" w:rsidR="00DC5EFC" w:rsidRPr="002910B9" w:rsidDel="0000307B" w:rsidRDefault="00BC2664" w:rsidP="003E48FA">
            <w:pPr>
              <w:jc w:val="center"/>
              <w:cnfStyle w:val="000000100000" w:firstRow="0" w:lastRow="0" w:firstColumn="0" w:lastColumn="0" w:oddVBand="0" w:evenVBand="0" w:oddHBand="1" w:evenHBand="0" w:firstRowFirstColumn="0" w:firstRowLastColumn="0" w:lastRowFirstColumn="0" w:lastRowLastColumn="0"/>
              <w:rPr>
                <w:del w:id="395" w:author="fstewart" w:date="2019-02-08T14:04:00Z"/>
                <w:rFonts w:cs="Times New Roman"/>
                <w:szCs w:val="24"/>
              </w:rPr>
            </w:pPr>
            <w:del w:id="396" w:author="fstewart" w:date="2019-02-08T10:25:00Z">
              <w:r w:rsidRPr="002910B9" w:rsidDel="005A6350">
                <w:rPr>
                  <w:rFonts w:cs="Times New Roman"/>
                  <w:szCs w:val="24"/>
                </w:rPr>
                <w:delText>0</w:delText>
              </w:r>
              <w:r w:rsidR="00AC144D" w:rsidRPr="002910B9" w:rsidDel="005A6350">
                <w:rPr>
                  <w:rFonts w:cs="Times New Roman"/>
                  <w:szCs w:val="24"/>
                </w:rPr>
                <w:delText>.975</w:delText>
              </w:r>
            </w:del>
          </w:p>
        </w:tc>
        <w:tc>
          <w:tcPr>
            <w:tcW w:w="1833" w:type="dxa"/>
            <w:tcBorders>
              <w:top w:val="single" w:sz="12" w:space="0" w:color="auto"/>
            </w:tcBorders>
            <w:tcPrChange w:id="397" w:author="fstewart" w:date="2019-02-08T11:29:00Z">
              <w:tcPr>
                <w:tcW w:w="1847" w:type="dxa"/>
                <w:tcBorders>
                  <w:top w:val="single" w:sz="12" w:space="0" w:color="auto"/>
                </w:tcBorders>
              </w:tcPr>
            </w:tcPrChange>
          </w:tcPr>
          <w:p w14:paraId="28BC36A2" w14:textId="7B563DB0" w:rsidR="00DC5EFC" w:rsidRPr="002910B9" w:rsidDel="0000307B" w:rsidRDefault="00BC2664" w:rsidP="003E48FA">
            <w:pPr>
              <w:tabs>
                <w:tab w:val="right" w:pos="1754"/>
              </w:tabs>
              <w:jc w:val="center"/>
              <w:cnfStyle w:val="000000100000" w:firstRow="0" w:lastRow="0" w:firstColumn="0" w:lastColumn="0" w:oddVBand="0" w:evenVBand="0" w:oddHBand="1" w:evenHBand="0" w:firstRowFirstColumn="0" w:firstRowLastColumn="0" w:lastRowFirstColumn="0" w:lastRowLastColumn="0"/>
              <w:rPr>
                <w:del w:id="398" w:author="fstewart" w:date="2019-02-08T14:04:00Z"/>
                <w:rFonts w:cs="Times New Roman"/>
                <w:szCs w:val="24"/>
              </w:rPr>
            </w:pPr>
            <w:del w:id="399" w:author="fstewart" w:date="2019-02-01T15:29:00Z">
              <w:r w:rsidRPr="002910B9" w:rsidDel="00805793">
                <w:rPr>
                  <w:rFonts w:cs="Times New Roman"/>
                  <w:szCs w:val="24"/>
                </w:rPr>
                <w:delText>0</w:delText>
              </w:r>
              <w:r w:rsidR="00AC144D" w:rsidRPr="002910B9" w:rsidDel="00805793">
                <w:rPr>
                  <w:rFonts w:cs="Times New Roman"/>
                  <w:szCs w:val="24"/>
                </w:rPr>
                <w:delText>.933</w:delText>
              </w:r>
            </w:del>
          </w:p>
        </w:tc>
        <w:tc>
          <w:tcPr>
            <w:tcW w:w="2517" w:type="dxa"/>
            <w:tcBorders>
              <w:top w:val="single" w:sz="12" w:space="0" w:color="auto"/>
            </w:tcBorders>
            <w:tcPrChange w:id="400" w:author="fstewart" w:date="2019-02-08T11:29:00Z">
              <w:tcPr>
                <w:tcW w:w="2550" w:type="dxa"/>
                <w:tcBorders>
                  <w:top w:val="single" w:sz="12" w:space="0" w:color="auto"/>
                </w:tcBorders>
              </w:tcPr>
            </w:tcPrChange>
          </w:tcPr>
          <w:p w14:paraId="57889EEB" w14:textId="0ABBD343" w:rsidR="00DC5EFC" w:rsidRPr="002910B9" w:rsidDel="0000307B" w:rsidRDefault="00091D28" w:rsidP="003E48FA">
            <w:pPr>
              <w:jc w:val="center"/>
              <w:cnfStyle w:val="000000100000" w:firstRow="0" w:lastRow="0" w:firstColumn="0" w:lastColumn="0" w:oddVBand="0" w:evenVBand="0" w:oddHBand="1" w:evenHBand="0" w:firstRowFirstColumn="0" w:firstRowLastColumn="0" w:lastRowFirstColumn="0" w:lastRowLastColumn="0"/>
              <w:rPr>
                <w:del w:id="401" w:author="fstewart" w:date="2019-02-08T14:04:00Z"/>
                <w:rFonts w:cs="Times New Roman"/>
                <w:b/>
                <w:szCs w:val="24"/>
              </w:rPr>
            </w:pPr>
            <w:del w:id="402" w:author="fstewart" w:date="2019-02-08T14:04:00Z">
              <w:r w:rsidRPr="002910B9" w:rsidDel="0000307B">
                <w:rPr>
                  <w:rFonts w:cs="Times New Roman"/>
                  <w:b/>
                  <w:szCs w:val="24"/>
                  <w:rPrChange w:id="403" w:author="fstewart" w:date="2019-02-08T11:12:00Z">
                    <w:rPr>
                      <w:rFonts w:cs="Times New Roman"/>
                      <w:szCs w:val="24"/>
                    </w:rPr>
                  </w:rPrChange>
                </w:rPr>
                <w:delText>1.2</w:delText>
              </w:r>
            </w:del>
            <w:del w:id="404" w:author="fstewart" w:date="2019-02-01T15:30:00Z">
              <w:r w:rsidR="00AC144D" w:rsidRPr="002910B9" w:rsidDel="00805793">
                <w:rPr>
                  <w:rFonts w:cs="Times New Roman"/>
                  <w:b/>
                  <w:szCs w:val="24"/>
                </w:rPr>
                <w:delText>1</w:delText>
              </w:r>
            </w:del>
          </w:p>
        </w:tc>
        <w:tc>
          <w:tcPr>
            <w:tcW w:w="2928" w:type="dxa"/>
            <w:tcBorders>
              <w:top w:val="single" w:sz="12" w:space="0" w:color="auto"/>
            </w:tcBorders>
            <w:tcPrChange w:id="405" w:author="fstewart" w:date="2019-02-08T11:29:00Z">
              <w:tcPr>
                <w:tcW w:w="2970" w:type="dxa"/>
                <w:tcBorders>
                  <w:top w:val="single" w:sz="12" w:space="0" w:color="auto"/>
                </w:tcBorders>
              </w:tcPr>
            </w:tcPrChange>
          </w:tcPr>
          <w:p w14:paraId="2F4594CF" w14:textId="62A46976"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406" w:author="fstewart" w:date="2019-02-08T14:04:00Z"/>
                <w:rFonts w:cs="Times New Roman"/>
                <w:b/>
                <w:szCs w:val="24"/>
                <w:rPrChange w:id="407" w:author="fstewart" w:date="2019-02-08T11:12:00Z">
                  <w:rPr>
                    <w:del w:id="408" w:author="fstewart" w:date="2019-02-08T14:04:00Z"/>
                    <w:rFonts w:cs="Times New Roman"/>
                    <w:szCs w:val="24"/>
                  </w:rPr>
                </w:rPrChange>
              </w:rPr>
            </w:pPr>
            <w:del w:id="409" w:author="fstewart" w:date="2019-02-08T14:04:00Z">
              <w:r w:rsidRPr="002910B9" w:rsidDel="0000307B">
                <w:rPr>
                  <w:rFonts w:cs="Times New Roman"/>
                  <w:b/>
                  <w:szCs w:val="24"/>
                  <w:rPrChange w:id="410" w:author="fstewart" w:date="2019-02-08T11:12:00Z">
                    <w:rPr>
                      <w:rFonts w:cs="Times New Roman"/>
                      <w:szCs w:val="24"/>
                    </w:rPr>
                  </w:rPrChange>
                </w:rPr>
                <w:delText>$20,037 + $724,000/ year</w:delText>
              </w:r>
            </w:del>
          </w:p>
        </w:tc>
      </w:tr>
      <w:tr w:rsidR="002910B9" w:rsidRPr="002910B9" w:rsidDel="002910B9" w14:paraId="46B3496B" w14:textId="0BE02E67" w:rsidTr="005333F5">
        <w:trPr>
          <w:del w:id="411" w:author="fstewart" w:date="2019-02-08T11: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412" w:author="fstewart" w:date="2019-02-08T11:29:00Z">
              <w:tcPr>
                <w:tcW w:w="2972" w:type="dxa"/>
                <w:tcBorders>
                  <w:top w:val="nil"/>
                  <w:bottom w:val="nil"/>
                </w:tcBorders>
              </w:tcPr>
            </w:tcPrChange>
          </w:tcPr>
          <w:p w14:paraId="62516715" w14:textId="3A58032D" w:rsidR="00DC5EFC" w:rsidRPr="002910B9" w:rsidDel="002910B9" w:rsidRDefault="00DC5EFC" w:rsidP="003E48FA">
            <w:pPr>
              <w:rPr>
                <w:del w:id="413" w:author="fstewart" w:date="2019-02-08T11:04:00Z"/>
                <w:rFonts w:cs="Times New Roman"/>
                <w:b w:val="0"/>
                <w:szCs w:val="24"/>
              </w:rPr>
            </w:pPr>
          </w:p>
        </w:tc>
        <w:tc>
          <w:tcPr>
            <w:tcW w:w="976" w:type="dxa"/>
            <w:tcPrChange w:id="414" w:author="fstewart" w:date="2019-02-08T11:29:00Z">
              <w:tcPr>
                <w:tcW w:w="856" w:type="dxa"/>
              </w:tcPr>
            </w:tcPrChange>
          </w:tcPr>
          <w:p w14:paraId="67EC7FBF" w14:textId="5D7E9AE1"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415" w:author="fstewart" w:date="2019-02-08T11:04:00Z"/>
                <w:rFonts w:cs="Times New Roman"/>
                <w:szCs w:val="24"/>
              </w:rPr>
            </w:pPr>
            <w:del w:id="416" w:author="fstewart" w:date="2019-02-08T11:04:00Z">
              <w:r w:rsidRPr="002910B9" w:rsidDel="002910B9">
                <w:rPr>
                  <w:rFonts w:cs="Times New Roman"/>
                  <w:szCs w:val="24"/>
                </w:rPr>
                <w:delText>2</w:delText>
              </w:r>
            </w:del>
          </w:p>
        </w:tc>
        <w:tc>
          <w:tcPr>
            <w:tcW w:w="1965" w:type="dxa"/>
            <w:tcPrChange w:id="417" w:author="fstewart" w:date="2019-02-08T11:29:00Z">
              <w:tcPr>
                <w:tcW w:w="1983" w:type="dxa"/>
              </w:tcPr>
            </w:tcPrChange>
          </w:tcPr>
          <w:p w14:paraId="76EDAA89" w14:textId="2DE87131"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418" w:author="fstewart" w:date="2019-02-08T11:04:00Z"/>
                <w:rFonts w:cs="Times New Roman"/>
                <w:szCs w:val="24"/>
              </w:rPr>
            </w:pPr>
            <w:del w:id="419" w:author="fstewart" w:date="2019-01-30T15:29:00Z">
              <w:r w:rsidRPr="002910B9" w:rsidDel="00BC2664">
                <w:rPr>
                  <w:rFonts w:cs="Times New Roman"/>
                  <w:szCs w:val="24"/>
                </w:rPr>
                <w:delText>0.9</w:delText>
              </w:r>
              <w:r w:rsidR="006B2134" w:rsidRPr="002910B9" w:rsidDel="00BC2664">
                <w:rPr>
                  <w:rFonts w:cs="Times New Roman"/>
                  <w:szCs w:val="24"/>
                </w:rPr>
                <w:delText>3</w:delText>
              </w:r>
            </w:del>
          </w:p>
        </w:tc>
        <w:tc>
          <w:tcPr>
            <w:tcW w:w="1833" w:type="dxa"/>
            <w:tcPrChange w:id="420" w:author="fstewart" w:date="2019-02-08T11:29:00Z">
              <w:tcPr>
                <w:tcW w:w="1847" w:type="dxa"/>
              </w:tcPr>
            </w:tcPrChange>
          </w:tcPr>
          <w:p w14:paraId="16B4360B" w14:textId="66F9A7E3" w:rsidR="00DC5EFC" w:rsidRPr="002910B9" w:rsidDel="002910B9" w:rsidRDefault="00DD1195" w:rsidP="003E48FA">
            <w:pPr>
              <w:jc w:val="center"/>
              <w:cnfStyle w:val="000000000000" w:firstRow="0" w:lastRow="0" w:firstColumn="0" w:lastColumn="0" w:oddVBand="0" w:evenVBand="0" w:oddHBand="0" w:evenHBand="0" w:firstRowFirstColumn="0" w:firstRowLastColumn="0" w:lastRowFirstColumn="0" w:lastRowLastColumn="0"/>
              <w:rPr>
                <w:del w:id="421" w:author="fstewart" w:date="2019-02-08T11:04:00Z"/>
                <w:rFonts w:cs="Times New Roman"/>
                <w:szCs w:val="24"/>
              </w:rPr>
            </w:pPr>
            <w:del w:id="422" w:author="fstewart" w:date="2019-02-01T13:50:00Z">
              <w:r w:rsidRPr="002910B9" w:rsidDel="00F31415">
                <w:rPr>
                  <w:rFonts w:cs="Times New Roman"/>
                  <w:szCs w:val="24"/>
                </w:rPr>
                <w:delText>1.081</w:delText>
              </w:r>
            </w:del>
          </w:p>
        </w:tc>
        <w:tc>
          <w:tcPr>
            <w:tcW w:w="2517" w:type="dxa"/>
            <w:tcPrChange w:id="423" w:author="fstewart" w:date="2019-02-08T11:29:00Z">
              <w:tcPr>
                <w:tcW w:w="2550" w:type="dxa"/>
              </w:tcPr>
            </w:tcPrChange>
          </w:tcPr>
          <w:p w14:paraId="1A8A099B" w14:textId="3481BA14"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424" w:author="fstewart" w:date="2019-02-08T11:04:00Z"/>
                <w:rFonts w:cs="Times New Roman"/>
                <w:szCs w:val="24"/>
                <w:rPrChange w:id="425" w:author="fstewart" w:date="2019-02-08T11:12:00Z">
                  <w:rPr>
                    <w:del w:id="426" w:author="fstewart" w:date="2019-02-08T11:04:00Z"/>
                    <w:rFonts w:cs="Times New Roman"/>
                    <w:b/>
                    <w:szCs w:val="24"/>
                  </w:rPr>
                </w:rPrChange>
              </w:rPr>
            </w:pPr>
            <w:del w:id="427" w:author="fstewart" w:date="2019-02-01T13:50:00Z">
              <w:r w:rsidRPr="002910B9" w:rsidDel="00F31415">
                <w:rPr>
                  <w:rFonts w:cs="Times New Roman"/>
                  <w:szCs w:val="24"/>
                  <w:rPrChange w:id="428" w:author="fstewart" w:date="2019-02-08T11:12:00Z">
                    <w:rPr>
                      <w:rFonts w:cs="Times New Roman"/>
                      <w:b/>
                      <w:szCs w:val="24"/>
                    </w:rPr>
                  </w:rPrChange>
                </w:rPr>
                <w:delText>1.33</w:delText>
              </w:r>
            </w:del>
          </w:p>
        </w:tc>
        <w:tc>
          <w:tcPr>
            <w:tcW w:w="2928" w:type="dxa"/>
            <w:tcPrChange w:id="429" w:author="fstewart" w:date="2019-02-08T11:29:00Z">
              <w:tcPr>
                <w:tcW w:w="2970" w:type="dxa"/>
              </w:tcPr>
            </w:tcPrChange>
          </w:tcPr>
          <w:p w14:paraId="3C9F4F55" w14:textId="6FCC4E2E"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430" w:author="fstewart" w:date="2019-02-08T11:04:00Z"/>
                <w:rFonts w:cs="Times New Roman"/>
                <w:szCs w:val="24"/>
              </w:rPr>
            </w:pPr>
            <w:del w:id="431" w:author="fstewart" w:date="2019-02-08T11:04:00Z">
              <w:r w:rsidRPr="002910B9" w:rsidDel="002910B9">
                <w:rPr>
                  <w:rFonts w:cs="Times New Roman"/>
                  <w:szCs w:val="24"/>
                </w:rPr>
                <w:delText>$6,650 + $724,000/ year</w:delText>
              </w:r>
            </w:del>
          </w:p>
        </w:tc>
      </w:tr>
      <w:tr w:rsidR="002910B9" w:rsidRPr="002910B9" w:rsidDel="0000307B" w14:paraId="22264DCF" w14:textId="339CC929" w:rsidTr="005333F5">
        <w:trPr>
          <w:cnfStyle w:val="000000100000" w:firstRow="0" w:lastRow="0" w:firstColumn="0" w:lastColumn="0" w:oddVBand="0" w:evenVBand="0" w:oddHBand="1" w:evenHBand="0" w:firstRowFirstColumn="0" w:firstRowLastColumn="0" w:lastRowFirstColumn="0" w:lastRowLastColumn="0"/>
          <w:del w:id="432"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433" w:author="fstewart" w:date="2019-02-08T11:29:00Z">
              <w:tcPr>
                <w:tcW w:w="2972" w:type="dxa"/>
                <w:tcBorders>
                  <w:top w:val="nil"/>
                  <w:bottom w:val="nil"/>
                </w:tcBorders>
              </w:tcPr>
            </w:tcPrChange>
          </w:tcPr>
          <w:p w14:paraId="67146A08" w14:textId="2952A732"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434" w:author="fstewart" w:date="2019-02-08T14:04:00Z"/>
                <w:rFonts w:cs="Times New Roman"/>
                <w:b w:val="0"/>
                <w:szCs w:val="24"/>
              </w:rPr>
            </w:pPr>
          </w:p>
        </w:tc>
        <w:tc>
          <w:tcPr>
            <w:tcW w:w="976" w:type="dxa"/>
            <w:tcPrChange w:id="435" w:author="fstewart" w:date="2019-02-08T11:29:00Z">
              <w:tcPr>
                <w:tcW w:w="856" w:type="dxa"/>
              </w:tcPr>
            </w:tcPrChange>
          </w:tcPr>
          <w:p w14:paraId="15349EC8" w14:textId="62E4E840"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436" w:author="fstewart" w:date="2019-02-08T14:04:00Z"/>
                <w:rFonts w:cs="Times New Roman"/>
                <w:szCs w:val="24"/>
              </w:rPr>
            </w:pPr>
            <w:del w:id="437" w:author="fstewart" w:date="2019-02-08T14:04:00Z">
              <w:r w:rsidRPr="002910B9" w:rsidDel="0000307B">
                <w:rPr>
                  <w:rFonts w:cs="Times New Roman"/>
                  <w:szCs w:val="24"/>
                </w:rPr>
                <w:delText>3</w:delText>
              </w:r>
            </w:del>
          </w:p>
        </w:tc>
        <w:tc>
          <w:tcPr>
            <w:tcW w:w="1965" w:type="dxa"/>
            <w:tcPrChange w:id="438" w:author="fstewart" w:date="2019-02-08T11:29:00Z">
              <w:tcPr>
                <w:tcW w:w="1983" w:type="dxa"/>
              </w:tcPr>
            </w:tcPrChange>
          </w:tcPr>
          <w:p w14:paraId="1EBC2B63" w14:textId="1B663A3D" w:rsidR="00DC5EFC" w:rsidRPr="002910B9" w:rsidDel="0000307B" w:rsidRDefault="006B2134" w:rsidP="00F31415">
            <w:pPr>
              <w:jc w:val="center"/>
              <w:cnfStyle w:val="000000100000" w:firstRow="0" w:lastRow="0" w:firstColumn="0" w:lastColumn="0" w:oddVBand="0" w:evenVBand="0" w:oddHBand="1" w:evenHBand="0" w:firstRowFirstColumn="0" w:firstRowLastColumn="0" w:lastRowFirstColumn="0" w:lastRowLastColumn="0"/>
              <w:rPr>
                <w:del w:id="439" w:author="fstewart" w:date="2019-02-08T14:04:00Z"/>
                <w:rFonts w:cs="Times New Roman"/>
                <w:szCs w:val="24"/>
              </w:rPr>
            </w:pPr>
            <w:del w:id="440" w:author="fstewart" w:date="2019-01-30T15:30:00Z">
              <w:r w:rsidRPr="002910B9" w:rsidDel="00BC2664">
                <w:rPr>
                  <w:rFonts w:cs="Times New Roman"/>
                  <w:szCs w:val="24"/>
                </w:rPr>
                <w:delText>0.93</w:delText>
              </w:r>
            </w:del>
          </w:p>
        </w:tc>
        <w:tc>
          <w:tcPr>
            <w:tcW w:w="1833" w:type="dxa"/>
            <w:tcPrChange w:id="441" w:author="fstewart" w:date="2019-02-08T11:29:00Z">
              <w:tcPr>
                <w:tcW w:w="1847" w:type="dxa"/>
              </w:tcPr>
            </w:tcPrChange>
          </w:tcPr>
          <w:p w14:paraId="33D92871" w14:textId="721947A7" w:rsidR="00DC5EFC" w:rsidRPr="002910B9" w:rsidDel="0000307B" w:rsidRDefault="00DD1195" w:rsidP="0035138F">
            <w:pPr>
              <w:jc w:val="center"/>
              <w:cnfStyle w:val="000000100000" w:firstRow="0" w:lastRow="0" w:firstColumn="0" w:lastColumn="0" w:oddVBand="0" w:evenVBand="0" w:oddHBand="1" w:evenHBand="0" w:firstRowFirstColumn="0" w:firstRowLastColumn="0" w:lastRowFirstColumn="0" w:lastRowLastColumn="0"/>
              <w:rPr>
                <w:del w:id="442" w:author="fstewart" w:date="2019-02-08T14:04:00Z"/>
                <w:rFonts w:cs="Times New Roman"/>
                <w:szCs w:val="24"/>
                <w:rPrChange w:id="443" w:author="fstewart" w:date="2019-02-08T11:12:00Z">
                  <w:rPr>
                    <w:del w:id="444" w:author="fstewart" w:date="2019-02-08T14:04:00Z"/>
                    <w:rFonts w:cs="Times New Roman"/>
                    <w:b/>
                    <w:szCs w:val="24"/>
                  </w:rPr>
                </w:rPrChange>
              </w:rPr>
            </w:pPr>
            <w:del w:id="445" w:author="fstewart" w:date="2019-02-01T13:46:00Z">
              <w:r w:rsidRPr="002910B9" w:rsidDel="00F31415">
                <w:rPr>
                  <w:rFonts w:cs="Times New Roman"/>
                  <w:szCs w:val="24"/>
                </w:rPr>
                <w:delText>0.917</w:delText>
              </w:r>
            </w:del>
          </w:p>
        </w:tc>
        <w:tc>
          <w:tcPr>
            <w:tcW w:w="2517" w:type="dxa"/>
            <w:tcPrChange w:id="446" w:author="fstewart" w:date="2019-02-08T11:29:00Z">
              <w:tcPr>
                <w:tcW w:w="2550" w:type="dxa"/>
              </w:tcPr>
            </w:tcPrChange>
          </w:tcPr>
          <w:p w14:paraId="2CF148B9" w14:textId="512F777C"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447" w:author="fstewart" w:date="2019-02-08T14:04:00Z"/>
                <w:rFonts w:cs="Times New Roman"/>
                <w:b/>
                <w:szCs w:val="24"/>
              </w:rPr>
            </w:pPr>
            <w:del w:id="448" w:author="fstewart" w:date="2019-02-01T14:11:00Z">
              <w:r w:rsidRPr="002910B9" w:rsidDel="0035138F">
                <w:rPr>
                  <w:rFonts w:cs="Times New Roman"/>
                  <w:b/>
                  <w:szCs w:val="24"/>
                </w:rPr>
                <w:delText>1.55</w:delText>
              </w:r>
            </w:del>
          </w:p>
        </w:tc>
        <w:tc>
          <w:tcPr>
            <w:tcW w:w="2928" w:type="dxa"/>
            <w:tcPrChange w:id="449" w:author="fstewart" w:date="2019-02-08T11:29:00Z">
              <w:tcPr>
                <w:tcW w:w="2970" w:type="dxa"/>
              </w:tcPr>
            </w:tcPrChange>
          </w:tcPr>
          <w:p w14:paraId="3F7FBA99" w14:textId="2507B44E"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450" w:author="fstewart" w:date="2019-02-08T14:04:00Z"/>
                <w:rFonts w:cs="Times New Roman"/>
                <w:b/>
                <w:szCs w:val="24"/>
                <w:rPrChange w:id="451" w:author="fstewart" w:date="2019-02-08T11:12:00Z">
                  <w:rPr>
                    <w:del w:id="452" w:author="fstewart" w:date="2019-02-08T14:04:00Z"/>
                    <w:rFonts w:cs="Times New Roman"/>
                    <w:szCs w:val="24"/>
                  </w:rPr>
                </w:rPrChange>
              </w:rPr>
            </w:pPr>
            <w:del w:id="453" w:author="fstewart" w:date="2019-02-08T14:04:00Z">
              <w:r w:rsidRPr="002910B9" w:rsidDel="0000307B">
                <w:rPr>
                  <w:rFonts w:cs="Times New Roman"/>
                  <w:b/>
                  <w:szCs w:val="24"/>
                  <w:rPrChange w:id="454" w:author="fstewart" w:date="2019-02-08T11:12:00Z">
                    <w:rPr>
                      <w:rFonts w:cs="Times New Roman"/>
                      <w:szCs w:val="24"/>
                    </w:rPr>
                  </w:rPrChange>
                </w:rPr>
                <w:delText>$18,025 + $724,000/ year</w:delText>
              </w:r>
            </w:del>
          </w:p>
        </w:tc>
      </w:tr>
      <w:tr w:rsidR="002910B9" w:rsidRPr="002910B9" w:rsidDel="0000307B" w14:paraId="0C330410" w14:textId="186E3285" w:rsidTr="005333F5">
        <w:trPr>
          <w:del w:id="45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456" w:author="fstewart" w:date="2019-02-08T11:29:00Z">
              <w:tcPr>
                <w:tcW w:w="2972" w:type="dxa"/>
                <w:tcBorders>
                  <w:top w:val="nil"/>
                  <w:bottom w:val="single" w:sz="12" w:space="0" w:color="auto"/>
                </w:tcBorders>
              </w:tcPr>
            </w:tcPrChange>
          </w:tcPr>
          <w:p w14:paraId="3283C9F4" w14:textId="20DE05E9" w:rsidR="00DC5EFC" w:rsidRPr="002910B9" w:rsidDel="0000307B" w:rsidRDefault="00DC5EFC" w:rsidP="003E48FA">
            <w:pPr>
              <w:rPr>
                <w:del w:id="457" w:author="fstewart" w:date="2019-02-08T14:04:00Z"/>
                <w:rFonts w:cs="Times New Roman"/>
                <w:b w:val="0"/>
                <w:szCs w:val="24"/>
              </w:rPr>
            </w:pPr>
          </w:p>
        </w:tc>
        <w:tc>
          <w:tcPr>
            <w:tcW w:w="976" w:type="dxa"/>
            <w:tcBorders>
              <w:bottom w:val="single" w:sz="12" w:space="0" w:color="auto"/>
            </w:tcBorders>
            <w:tcPrChange w:id="458" w:author="fstewart" w:date="2019-02-08T11:29:00Z">
              <w:tcPr>
                <w:tcW w:w="856" w:type="dxa"/>
                <w:tcBorders>
                  <w:bottom w:val="single" w:sz="12" w:space="0" w:color="auto"/>
                </w:tcBorders>
              </w:tcPr>
            </w:tcPrChange>
          </w:tcPr>
          <w:p w14:paraId="04E7619F" w14:textId="00254651"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459" w:author="fstewart" w:date="2019-02-08T14:04:00Z"/>
                <w:rFonts w:cs="Times New Roman"/>
                <w:szCs w:val="24"/>
              </w:rPr>
            </w:pPr>
            <w:del w:id="460" w:author="fstewart" w:date="2019-02-05T09:57:00Z">
              <w:r w:rsidRPr="002910B9" w:rsidDel="00E904F0">
                <w:rPr>
                  <w:rFonts w:cs="Times New Roman"/>
                  <w:szCs w:val="24"/>
                </w:rPr>
                <w:delText>mean</w:delText>
              </w:r>
            </w:del>
          </w:p>
        </w:tc>
        <w:tc>
          <w:tcPr>
            <w:tcW w:w="1965" w:type="dxa"/>
            <w:tcBorders>
              <w:bottom w:val="single" w:sz="12" w:space="0" w:color="auto"/>
            </w:tcBorders>
            <w:tcPrChange w:id="461" w:author="fstewart" w:date="2019-02-08T11:29:00Z">
              <w:tcPr>
                <w:tcW w:w="1983" w:type="dxa"/>
                <w:tcBorders>
                  <w:bottom w:val="single" w:sz="12" w:space="0" w:color="auto"/>
                </w:tcBorders>
              </w:tcPr>
            </w:tcPrChange>
          </w:tcPr>
          <w:p w14:paraId="3B98CB48" w14:textId="50BA365E" w:rsidR="00DC5EFC" w:rsidRPr="002910B9" w:rsidDel="0000307B" w:rsidRDefault="006B2134" w:rsidP="003E48FA">
            <w:pPr>
              <w:jc w:val="center"/>
              <w:cnfStyle w:val="000000000000" w:firstRow="0" w:lastRow="0" w:firstColumn="0" w:lastColumn="0" w:oddVBand="0" w:evenVBand="0" w:oddHBand="0" w:evenHBand="0" w:firstRowFirstColumn="0" w:firstRowLastColumn="0" w:lastRowFirstColumn="0" w:lastRowLastColumn="0"/>
              <w:rPr>
                <w:del w:id="462" w:author="fstewart" w:date="2019-02-08T14:04:00Z"/>
                <w:rFonts w:cs="Times New Roman"/>
                <w:szCs w:val="24"/>
              </w:rPr>
            </w:pPr>
            <w:del w:id="463" w:author="fstewart" w:date="2019-01-30T15:30:00Z">
              <w:r w:rsidRPr="002910B9" w:rsidDel="00BC2664">
                <w:rPr>
                  <w:rFonts w:cs="Times New Roman"/>
                  <w:szCs w:val="24"/>
                </w:rPr>
                <w:delText>0.93</w:delText>
              </w:r>
            </w:del>
          </w:p>
        </w:tc>
        <w:tc>
          <w:tcPr>
            <w:tcW w:w="1833" w:type="dxa"/>
            <w:tcBorders>
              <w:bottom w:val="single" w:sz="12" w:space="0" w:color="auto"/>
            </w:tcBorders>
            <w:tcPrChange w:id="464" w:author="fstewart" w:date="2019-02-08T11:29:00Z">
              <w:tcPr>
                <w:tcW w:w="1847" w:type="dxa"/>
                <w:tcBorders>
                  <w:bottom w:val="single" w:sz="12" w:space="0" w:color="auto"/>
                </w:tcBorders>
              </w:tcPr>
            </w:tcPrChange>
          </w:tcPr>
          <w:p w14:paraId="6FBB5DAC" w14:textId="60279E46"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465" w:author="fstewart" w:date="2019-02-08T14:04:00Z"/>
                <w:rFonts w:cs="Times New Roman"/>
                <w:szCs w:val="24"/>
              </w:rPr>
            </w:pPr>
            <w:del w:id="466" w:author="fstewart" w:date="2019-02-01T14:15:00Z">
              <w:r w:rsidRPr="002910B9" w:rsidDel="007A711E">
                <w:rPr>
                  <w:rFonts w:cs="Times New Roman"/>
                  <w:szCs w:val="24"/>
                </w:rPr>
                <w:delText>0.77</w:delText>
              </w:r>
            </w:del>
          </w:p>
        </w:tc>
        <w:tc>
          <w:tcPr>
            <w:tcW w:w="2517" w:type="dxa"/>
            <w:tcBorders>
              <w:bottom w:val="single" w:sz="12" w:space="0" w:color="auto"/>
            </w:tcBorders>
            <w:tcPrChange w:id="467" w:author="fstewart" w:date="2019-02-08T11:29:00Z">
              <w:tcPr>
                <w:tcW w:w="2550" w:type="dxa"/>
                <w:tcBorders>
                  <w:bottom w:val="single" w:sz="12" w:space="0" w:color="auto"/>
                </w:tcBorders>
              </w:tcPr>
            </w:tcPrChange>
          </w:tcPr>
          <w:p w14:paraId="02058B7F" w14:textId="1ADD33D7" w:rsidR="00DC5EFC" w:rsidRPr="002910B9" w:rsidDel="0000307B" w:rsidRDefault="00DC5EFC" w:rsidP="003E48FA">
            <w:pPr>
              <w:jc w:val="center"/>
              <w:cnfStyle w:val="000000000000" w:firstRow="0" w:lastRow="0" w:firstColumn="0" w:lastColumn="0" w:oddVBand="0" w:evenVBand="0" w:oddHBand="0" w:evenHBand="0" w:firstRowFirstColumn="0" w:firstRowLastColumn="0" w:lastRowFirstColumn="0" w:lastRowLastColumn="0"/>
              <w:rPr>
                <w:del w:id="468" w:author="fstewart" w:date="2019-02-08T14:04:00Z"/>
                <w:rFonts w:cs="Times New Roman"/>
                <w:b/>
                <w:szCs w:val="24"/>
              </w:rPr>
            </w:pPr>
            <w:del w:id="469" w:author="fstewart" w:date="2019-02-01T14:17:00Z">
              <w:r w:rsidRPr="002910B9" w:rsidDel="007A711E">
                <w:rPr>
                  <w:rFonts w:cs="Times New Roman"/>
                  <w:b/>
                  <w:szCs w:val="24"/>
                </w:rPr>
                <w:delText>1.38</w:delText>
              </w:r>
            </w:del>
          </w:p>
        </w:tc>
        <w:tc>
          <w:tcPr>
            <w:tcW w:w="2928" w:type="dxa"/>
            <w:tcBorders>
              <w:bottom w:val="single" w:sz="12" w:space="0" w:color="auto"/>
            </w:tcBorders>
            <w:tcPrChange w:id="470" w:author="fstewart" w:date="2019-02-08T11:29:00Z">
              <w:tcPr>
                <w:tcW w:w="2970" w:type="dxa"/>
                <w:tcBorders>
                  <w:bottom w:val="single" w:sz="12" w:space="0" w:color="auto"/>
                </w:tcBorders>
              </w:tcPr>
            </w:tcPrChange>
          </w:tcPr>
          <w:p w14:paraId="29C52BEE" w14:textId="331A7102" w:rsidR="00DC5EFC" w:rsidRPr="002910B9"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471" w:author="fstewart" w:date="2019-02-08T14:04:00Z"/>
                <w:rFonts w:cs="Times New Roman"/>
                <w:b/>
                <w:szCs w:val="24"/>
                <w:rPrChange w:id="472" w:author="fstewart" w:date="2019-02-08T11:12:00Z">
                  <w:rPr>
                    <w:del w:id="473" w:author="fstewart" w:date="2019-02-08T14:04:00Z"/>
                    <w:rFonts w:cs="Times New Roman"/>
                    <w:szCs w:val="24"/>
                  </w:rPr>
                </w:rPrChange>
              </w:rPr>
            </w:pPr>
            <w:del w:id="474" w:author="fstewart" w:date="2019-02-08T14:04:00Z">
              <w:r w:rsidRPr="002910B9" w:rsidDel="0000307B">
                <w:rPr>
                  <w:rFonts w:cs="Times New Roman"/>
                  <w:b/>
                  <w:szCs w:val="24"/>
                  <w:rPrChange w:id="475" w:author="fstewart" w:date="2019-02-08T11:12:00Z">
                    <w:rPr>
                      <w:rFonts w:cs="Times New Roman"/>
                      <w:szCs w:val="24"/>
                    </w:rPr>
                  </w:rPrChange>
                </w:rPr>
                <w:delText>$14,909 + $724,000/ year</w:delText>
              </w:r>
            </w:del>
          </w:p>
        </w:tc>
      </w:tr>
      <w:tr w:rsidR="002910B9" w:rsidRPr="005333F5" w:rsidDel="0000307B" w14:paraId="2D3BFDB3" w14:textId="08624709" w:rsidTr="005333F5">
        <w:trPr>
          <w:cnfStyle w:val="000000100000" w:firstRow="0" w:lastRow="0" w:firstColumn="0" w:lastColumn="0" w:oddVBand="0" w:evenVBand="0" w:oddHBand="1" w:evenHBand="0" w:firstRowFirstColumn="0" w:firstRowLastColumn="0" w:lastRowFirstColumn="0" w:lastRowLastColumn="0"/>
          <w:del w:id="476"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477" w:author="fstewart" w:date="2019-02-08T11:29:00Z">
              <w:tcPr>
                <w:tcW w:w="2972" w:type="dxa"/>
                <w:tcBorders>
                  <w:top w:val="single" w:sz="12" w:space="0" w:color="auto"/>
                  <w:bottom w:val="nil"/>
                </w:tcBorders>
              </w:tcPr>
            </w:tcPrChange>
          </w:tcPr>
          <w:p w14:paraId="1C2F7F94" w14:textId="5694D528" w:rsidR="00DC5EFC" w:rsidRPr="005333F5" w:rsidDel="00A319DE" w:rsidRDefault="00DC5EFC" w:rsidP="003E48FA">
            <w:pPr>
              <w:cnfStyle w:val="001000100000" w:firstRow="0" w:lastRow="0" w:firstColumn="1" w:lastColumn="0" w:oddVBand="0" w:evenVBand="0" w:oddHBand="1" w:evenHBand="0" w:firstRowFirstColumn="0" w:firstRowLastColumn="0" w:lastRowFirstColumn="0" w:lastRowLastColumn="0"/>
              <w:rPr>
                <w:del w:id="478" w:author="fstewart" w:date="2019-02-08T11:19:00Z"/>
                <w:rFonts w:cs="Times New Roman"/>
                <w:szCs w:val="24"/>
                <w:rPrChange w:id="479" w:author="fstewart" w:date="2019-02-08T11:26:00Z">
                  <w:rPr>
                    <w:del w:id="480" w:author="fstewart" w:date="2019-02-08T11:19:00Z"/>
                    <w:rFonts w:cs="Times New Roman"/>
                    <w:b w:val="0"/>
                    <w:szCs w:val="24"/>
                  </w:rPr>
                </w:rPrChange>
              </w:rPr>
            </w:pPr>
            <w:del w:id="481" w:author="fstewart" w:date="2019-02-08T11:19:00Z">
              <w:r w:rsidRPr="005333F5" w:rsidDel="00A319DE">
                <w:rPr>
                  <w:rFonts w:cs="Times New Roman"/>
                  <w:szCs w:val="24"/>
                </w:rPr>
                <w:delText>Mitigation 1:</w:delText>
              </w:r>
            </w:del>
            <w:del w:id="482" w:author="fstewart" w:date="2019-02-08T14:04:00Z">
              <w:r w:rsidRPr="005333F5" w:rsidDel="0000307B">
                <w:rPr>
                  <w:rFonts w:cs="Times New Roman"/>
                  <w:szCs w:val="24"/>
                </w:rPr>
                <w:delText xml:space="preserve"> </w:delText>
              </w:r>
            </w:del>
          </w:p>
          <w:p w14:paraId="653E1938" w14:textId="06F42299"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483" w:author="fstewart" w:date="2019-02-08T14:04:00Z"/>
                <w:rFonts w:cs="Times New Roman"/>
                <w:b w:val="0"/>
                <w:szCs w:val="24"/>
              </w:rPr>
            </w:pPr>
            <w:del w:id="484" w:author="fstewart" w:date="2019-02-08T14:04:00Z">
              <w:r w:rsidRPr="005333F5" w:rsidDel="0000307B">
                <w:rPr>
                  <w:rFonts w:cs="Times New Roman"/>
                  <w:szCs w:val="24"/>
                </w:rPr>
                <w:delText>Total predator control</w:delText>
              </w:r>
            </w:del>
          </w:p>
        </w:tc>
        <w:tc>
          <w:tcPr>
            <w:tcW w:w="976" w:type="dxa"/>
            <w:tcBorders>
              <w:top w:val="single" w:sz="12" w:space="0" w:color="auto"/>
            </w:tcBorders>
            <w:tcPrChange w:id="485" w:author="fstewart" w:date="2019-02-08T11:29:00Z">
              <w:tcPr>
                <w:tcW w:w="856" w:type="dxa"/>
                <w:tcBorders>
                  <w:top w:val="single" w:sz="12" w:space="0" w:color="auto"/>
                </w:tcBorders>
              </w:tcPr>
            </w:tcPrChange>
          </w:tcPr>
          <w:p w14:paraId="1A5A6BFD" w14:textId="5EDFF7E9"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486" w:author="fstewart" w:date="2019-02-08T14:04:00Z"/>
                <w:rFonts w:cs="Times New Roman"/>
                <w:szCs w:val="24"/>
              </w:rPr>
            </w:pPr>
            <w:del w:id="487" w:author="fstewart" w:date="2019-02-08T14:04:00Z">
              <w:r w:rsidRPr="002910B9" w:rsidDel="0000307B">
                <w:rPr>
                  <w:rFonts w:cs="Times New Roman"/>
                  <w:szCs w:val="24"/>
                </w:rPr>
                <w:delText>1</w:delText>
              </w:r>
            </w:del>
          </w:p>
        </w:tc>
        <w:tc>
          <w:tcPr>
            <w:tcW w:w="1965" w:type="dxa"/>
            <w:tcBorders>
              <w:top w:val="single" w:sz="12" w:space="0" w:color="auto"/>
            </w:tcBorders>
            <w:tcPrChange w:id="488" w:author="fstewart" w:date="2019-02-08T11:29:00Z">
              <w:tcPr>
                <w:tcW w:w="1983" w:type="dxa"/>
                <w:tcBorders>
                  <w:top w:val="single" w:sz="12" w:space="0" w:color="auto"/>
                </w:tcBorders>
              </w:tcPr>
            </w:tcPrChange>
          </w:tcPr>
          <w:p w14:paraId="19ED78F1" w14:textId="4388B261" w:rsidR="00DC5EFC" w:rsidRPr="002910B9" w:rsidDel="0000307B" w:rsidRDefault="00AD40E6" w:rsidP="003E48FA">
            <w:pPr>
              <w:jc w:val="center"/>
              <w:cnfStyle w:val="000000100000" w:firstRow="0" w:lastRow="0" w:firstColumn="0" w:lastColumn="0" w:oddVBand="0" w:evenVBand="0" w:oddHBand="1" w:evenHBand="0" w:firstRowFirstColumn="0" w:firstRowLastColumn="0" w:lastRowFirstColumn="0" w:lastRowLastColumn="0"/>
              <w:rPr>
                <w:del w:id="489" w:author="fstewart" w:date="2019-02-08T14:04:00Z"/>
                <w:rFonts w:cs="Times New Roman"/>
                <w:szCs w:val="24"/>
              </w:rPr>
            </w:pPr>
            <w:del w:id="490" w:author="fstewart" w:date="2019-02-08T10:26:00Z">
              <w:r w:rsidRPr="002910B9" w:rsidDel="005A6350">
                <w:rPr>
                  <w:rFonts w:cs="Times New Roman"/>
                  <w:szCs w:val="24"/>
                </w:rPr>
                <w:delText>0.975</w:delText>
              </w:r>
            </w:del>
          </w:p>
        </w:tc>
        <w:tc>
          <w:tcPr>
            <w:tcW w:w="1833" w:type="dxa"/>
            <w:tcBorders>
              <w:top w:val="single" w:sz="12" w:space="0" w:color="auto"/>
            </w:tcBorders>
            <w:tcPrChange w:id="491" w:author="fstewart" w:date="2019-02-08T11:29:00Z">
              <w:tcPr>
                <w:tcW w:w="1847" w:type="dxa"/>
                <w:tcBorders>
                  <w:top w:val="single" w:sz="12" w:space="0" w:color="auto"/>
                </w:tcBorders>
              </w:tcPr>
            </w:tcPrChange>
          </w:tcPr>
          <w:p w14:paraId="46457996" w14:textId="41816BD2" w:rsidR="00DC5EFC" w:rsidRPr="002910B9" w:rsidDel="0000307B" w:rsidRDefault="00113FA7" w:rsidP="003E48FA">
            <w:pPr>
              <w:jc w:val="center"/>
              <w:cnfStyle w:val="000000100000" w:firstRow="0" w:lastRow="0" w:firstColumn="0" w:lastColumn="0" w:oddVBand="0" w:evenVBand="0" w:oddHBand="1" w:evenHBand="0" w:firstRowFirstColumn="0" w:firstRowLastColumn="0" w:lastRowFirstColumn="0" w:lastRowLastColumn="0"/>
              <w:rPr>
                <w:del w:id="492" w:author="fstewart" w:date="2019-02-08T14:04:00Z"/>
                <w:rFonts w:cs="Times New Roman"/>
                <w:szCs w:val="24"/>
              </w:rPr>
            </w:pPr>
            <w:del w:id="493" w:author="fstewart" w:date="2019-02-01T13:51:00Z">
              <w:r w:rsidRPr="002910B9" w:rsidDel="00F31415">
                <w:rPr>
                  <w:rFonts w:cs="Times New Roman"/>
                  <w:szCs w:val="24"/>
                </w:rPr>
                <w:delText>0.917</w:delText>
              </w:r>
            </w:del>
          </w:p>
        </w:tc>
        <w:tc>
          <w:tcPr>
            <w:tcW w:w="2517" w:type="dxa"/>
            <w:tcBorders>
              <w:top w:val="single" w:sz="12" w:space="0" w:color="auto"/>
            </w:tcBorders>
            <w:tcPrChange w:id="494" w:author="fstewart" w:date="2019-02-08T11:29:00Z">
              <w:tcPr>
                <w:tcW w:w="2550" w:type="dxa"/>
                <w:tcBorders>
                  <w:top w:val="single" w:sz="12" w:space="0" w:color="auto"/>
                </w:tcBorders>
              </w:tcPr>
            </w:tcPrChange>
          </w:tcPr>
          <w:p w14:paraId="725646A2" w14:textId="5EB707DD" w:rsidR="00DC5EFC" w:rsidRPr="002910B9" w:rsidDel="0000307B" w:rsidRDefault="00113FA7" w:rsidP="003E48FA">
            <w:pPr>
              <w:jc w:val="center"/>
              <w:cnfStyle w:val="000000100000" w:firstRow="0" w:lastRow="0" w:firstColumn="0" w:lastColumn="0" w:oddVBand="0" w:evenVBand="0" w:oddHBand="1" w:evenHBand="0" w:firstRowFirstColumn="0" w:firstRowLastColumn="0" w:lastRowFirstColumn="0" w:lastRowLastColumn="0"/>
              <w:rPr>
                <w:del w:id="495" w:author="fstewart" w:date="2019-02-08T14:04:00Z"/>
                <w:rFonts w:cs="Times New Roman"/>
                <w:b/>
                <w:szCs w:val="24"/>
              </w:rPr>
            </w:pPr>
            <w:del w:id="496" w:author="fstewart" w:date="2019-02-08T10:26:00Z">
              <w:r w:rsidRPr="002910B9" w:rsidDel="005A6350">
                <w:rPr>
                  <w:rFonts w:cs="Times New Roman"/>
                  <w:b/>
                  <w:szCs w:val="24"/>
                  <w:rPrChange w:id="497" w:author="fstewart" w:date="2019-02-08T11:12:00Z">
                    <w:rPr>
                      <w:rFonts w:cs="Times New Roman"/>
                      <w:szCs w:val="24"/>
                    </w:rPr>
                  </w:rPrChange>
                </w:rPr>
                <w:delText>1.</w:delText>
              </w:r>
              <w:r w:rsidR="00D04833" w:rsidRPr="002910B9" w:rsidDel="005A6350">
                <w:rPr>
                  <w:rFonts w:cs="Times New Roman"/>
                  <w:b/>
                  <w:szCs w:val="24"/>
                  <w:rPrChange w:id="498" w:author="fstewart" w:date="2019-02-08T11:12:00Z">
                    <w:rPr>
                      <w:rFonts w:cs="Times New Roman"/>
                      <w:szCs w:val="24"/>
                    </w:rPr>
                  </w:rPrChange>
                </w:rPr>
                <w:delText>1</w:delText>
              </w:r>
            </w:del>
            <w:del w:id="499" w:author="fstewart" w:date="2019-02-05T11:22:00Z">
              <w:r w:rsidR="00ED4565" w:rsidRPr="002910B9" w:rsidDel="00E7703D">
                <w:rPr>
                  <w:rFonts w:cs="Times New Roman"/>
                  <w:b/>
                  <w:szCs w:val="24"/>
                </w:rPr>
                <w:delText>3</w:delText>
              </w:r>
            </w:del>
          </w:p>
        </w:tc>
        <w:tc>
          <w:tcPr>
            <w:tcW w:w="2928" w:type="dxa"/>
            <w:tcBorders>
              <w:top w:val="single" w:sz="12" w:space="0" w:color="auto"/>
            </w:tcBorders>
            <w:tcPrChange w:id="500" w:author="fstewart" w:date="2019-02-08T11:29:00Z">
              <w:tcPr>
                <w:tcW w:w="2970" w:type="dxa"/>
                <w:tcBorders>
                  <w:top w:val="single" w:sz="12" w:space="0" w:color="auto"/>
                </w:tcBorders>
              </w:tcPr>
            </w:tcPrChange>
          </w:tcPr>
          <w:p w14:paraId="72E09834" w14:textId="2EB59D5A" w:rsidR="00DC5EFC" w:rsidRPr="005333F5"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501" w:author="fstewart" w:date="2019-02-08T14:04:00Z"/>
                <w:rFonts w:cs="Times New Roman"/>
                <w:b/>
                <w:szCs w:val="24"/>
                <w:rPrChange w:id="502" w:author="fstewart" w:date="2019-02-08T11:26:00Z">
                  <w:rPr>
                    <w:del w:id="503" w:author="fstewart" w:date="2019-02-08T14:04:00Z"/>
                    <w:rFonts w:cs="Times New Roman"/>
                    <w:b/>
                    <w:i/>
                    <w:szCs w:val="24"/>
                  </w:rPr>
                </w:rPrChange>
              </w:rPr>
            </w:pPr>
            <w:del w:id="504" w:author="fstewart" w:date="2019-02-08T14:04:00Z">
              <w:r w:rsidRPr="005333F5" w:rsidDel="0000307B">
                <w:rPr>
                  <w:rFonts w:cs="Times New Roman"/>
                  <w:b/>
                  <w:szCs w:val="24"/>
                  <w:rPrChange w:id="505" w:author="fstewart" w:date="2019-02-08T11:26:00Z">
                    <w:rPr>
                      <w:rFonts w:cs="Times New Roman"/>
                      <w:b/>
                      <w:i/>
                      <w:szCs w:val="24"/>
                    </w:rPr>
                  </w:rPrChange>
                </w:rPr>
                <w:delText>$224,000/ year</w:delText>
              </w:r>
            </w:del>
          </w:p>
        </w:tc>
      </w:tr>
      <w:tr w:rsidR="002910B9" w:rsidRPr="005333F5" w:rsidDel="002910B9" w14:paraId="680AF301" w14:textId="7A59BC79" w:rsidTr="005333F5">
        <w:trPr>
          <w:del w:id="506"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507" w:author="fstewart" w:date="2019-02-08T11:29:00Z">
              <w:tcPr>
                <w:tcW w:w="2972" w:type="dxa"/>
                <w:tcBorders>
                  <w:top w:val="nil"/>
                  <w:bottom w:val="nil"/>
                </w:tcBorders>
              </w:tcPr>
            </w:tcPrChange>
          </w:tcPr>
          <w:p w14:paraId="71808AC6" w14:textId="5EFA0EEF" w:rsidR="00DC5EFC" w:rsidRPr="002910B9" w:rsidDel="002910B9" w:rsidRDefault="00DC5EFC" w:rsidP="003E48FA">
            <w:pPr>
              <w:rPr>
                <w:del w:id="508" w:author="fstewart" w:date="2019-02-08T11:05:00Z"/>
                <w:rFonts w:cs="Times New Roman"/>
                <w:b w:val="0"/>
                <w:szCs w:val="24"/>
              </w:rPr>
            </w:pPr>
            <w:del w:id="509" w:author="fstewart" w:date="2019-02-08T11:05:00Z">
              <w:r w:rsidRPr="002910B9" w:rsidDel="002910B9">
                <w:rPr>
                  <w:rFonts w:cs="Times New Roman"/>
                  <w:szCs w:val="24"/>
                </w:rPr>
                <w:delText>(wolf control)</w:delText>
              </w:r>
              <w:r w:rsidRPr="002910B9" w:rsidDel="002910B9">
                <w:rPr>
                  <w:rFonts w:cs="Times New Roman"/>
                  <w:szCs w:val="24"/>
                  <w:vertAlign w:val="superscript"/>
                </w:rPr>
                <w:delText>1</w:delText>
              </w:r>
            </w:del>
          </w:p>
        </w:tc>
        <w:tc>
          <w:tcPr>
            <w:tcW w:w="976" w:type="dxa"/>
            <w:tcPrChange w:id="510" w:author="fstewart" w:date="2019-02-08T11:29:00Z">
              <w:tcPr>
                <w:tcW w:w="856" w:type="dxa"/>
              </w:tcPr>
            </w:tcPrChange>
          </w:tcPr>
          <w:p w14:paraId="6B58CA75" w14:textId="3A1BC90E"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511" w:author="fstewart" w:date="2019-02-08T11:05:00Z"/>
                <w:rFonts w:cs="Times New Roman"/>
                <w:szCs w:val="24"/>
              </w:rPr>
            </w:pPr>
            <w:del w:id="512" w:author="fstewart" w:date="2019-02-08T11:05:00Z">
              <w:r w:rsidRPr="002910B9" w:rsidDel="002910B9">
                <w:rPr>
                  <w:rFonts w:cs="Times New Roman"/>
                  <w:szCs w:val="24"/>
                </w:rPr>
                <w:delText>2</w:delText>
              </w:r>
            </w:del>
          </w:p>
        </w:tc>
        <w:tc>
          <w:tcPr>
            <w:tcW w:w="1965" w:type="dxa"/>
            <w:tcPrChange w:id="513" w:author="fstewart" w:date="2019-02-08T11:29:00Z">
              <w:tcPr>
                <w:tcW w:w="1983" w:type="dxa"/>
              </w:tcPr>
            </w:tcPrChange>
          </w:tcPr>
          <w:p w14:paraId="485BE683" w14:textId="4280A81B" w:rsidR="00DC5EFC" w:rsidRPr="002910B9" w:rsidDel="002910B9" w:rsidRDefault="006B2134" w:rsidP="003E48FA">
            <w:pPr>
              <w:jc w:val="center"/>
              <w:cnfStyle w:val="000000000000" w:firstRow="0" w:lastRow="0" w:firstColumn="0" w:lastColumn="0" w:oddVBand="0" w:evenVBand="0" w:oddHBand="0" w:evenHBand="0" w:firstRowFirstColumn="0" w:firstRowLastColumn="0" w:lastRowFirstColumn="0" w:lastRowLastColumn="0"/>
              <w:rPr>
                <w:del w:id="514" w:author="fstewart" w:date="2019-02-08T11:05:00Z"/>
                <w:rFonts w:cs="Times New Roman"/>
                <w:szCs w:val="24"/>
              </w:rPr>
            </w:pPr>
            <w:del w:id="515" w:author="fstewart" w:date="2019-02-01T13:52:00Z">
              <w:r w:rsidRPr="002910B9" w:rsidDel="00D65137">
                <w:rPr>
                  <w:rFonts w:cs="Times New Roman"/>
                  <w:szCs w:val="24"/>
                </w:rPr>
                <w:delText>0.93</w:delText>
              </w:r>
            </w:del>
          </w:p>
        </w:tc>
        <w:tc>
          <w:tcPr>
            <w:tcW w:w="1833" w:type="dxa"/>
            <w:tcPrChange w:id="516" w:author="fstewart" w:date="2019-02-08T11:29:00Z">
              <w:tcPr>
                <w:tcW w:w="1847" w:type="dxa"/>
              </w:tcPr>
            </w:tcPrChange>
          </w:tcPr>
          <w:p w14:paraId="08A6FABF" w14:textId="7C1F38D0"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517" w:author="fstewart" w:date="2019-02-08T11:05:00Z"/>
                <w:rFonts w:cs="Times New Roman"/>
                <w:szCs w:val="24"/>
              </w:rPr>
            </w:pPr>
            <w:del w:id="518" w:author="fstewart" w:date="2019-02-01T13:51:00Z">
              <w:r w:rsidRPr="002910B9" w:rsidDel="00D65137">
                <w:rPr>
                  <w:rFonts w:cs="Times New Roman"/>
                  <w:szCs w:val="24"/>
                </w:rPr>
                <w:delText>0.59</w:delText>
              </w:r>
            </w:del>
          </w:p>
        </w:tc>
        <w:tc>
          <w:tcPr>
            <w:tcW w:w="2517" w:type="dxa"/>
            <w:tcPrChange w:id="519" w:author="fstewart" w:date="2019-02-08T11:29:00Z">
              <w:tcPr>
                <w:tcW w:w="2550" w:type="dxa"/>
              </w:tcPr>
            </w:tcPrChange>
          </w:tcPr>
          <w:p w14:paraId="08EE2BFC" w14:textId="4E790A4C"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520" w:author="fstewart" w:date="2019-02-08T11:05:00Z"/>
                <w:rFonts w:cs="Times New Roman"/>
                <w:szCs w:val="24"/>
                <w:rPrChange w:id="521" w:author="fstewart" w:date="2019-02-08T11:12:00Z">
                  <w:rPr>
                    <w:del w:id="522" w:author="fstewart" w:date="2019-02-08T11:05:00Z"/>
                    <w:rFonts w:cs="Times New Roman"/>
                    <w:b/>
                    <w:szCs w:val="24"/>
                  </w:rPr>
                </w:rPrChange>
              </w:rPr>
            </w:pPr>
            <w:del w:id="523" w:author="fstewart" w:date="2019-02-01T13:52:00Z">
              <w:r w:rsidRPr="002910B9" w:rsidDel="00D65137">
                <w:rPr>
                  <w:rFonts w:cs="Times New Roman"/>
                  <w:szCs w:val="24"/>
                  <w:rPrChange w:id="524" w:author="fstewart" w:date="2019-02-08T11:12:00Z">
                    <w:rPr>
                      <w:rFonts w:cs="Times New Roman"/>
                      <w:b/>
                      <w:szCs w:val="24"/>
                    </w:rPr>
                  </w:rPrChange>
                </w:rPr>
                <w:delText>1.29</w:delText>
              </w:r>
            </w:del>
          </w:p>
        </w:tc>
        <w:tc>
          <w:tcPr>
            <w:tcW w:w="2928" w:type="dxa"/>
            <w:tcPrChange w:id="525" w:author="fstewart" w:date="2019-02-08T11:29:00Z">
              <w:tcPr>
                <w:tcW w:w="2970" w:type="dxa"/>
              </w:tcPr>
            </w:tcPrChange>
          </w:tcPr>
          <w:p w14:paraId="341A17AC" w14:textId="148CD87C" w:rsidR="00DC5EFC" w:rsidRPr="005333F5"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526" w:author="fstewart" w:date="2019-02-08T11:05:00Z"/>
                <w:rFonts w:cs="Times New Roman"/>
                <w:szCs w:val="24"/>
                <w:rPrChange w:id="527" w:author="fstewart" w:date="2019-02-08T11:26:00Z">
                  <w:rPr>
                    <w:del w:id="528" w:author="fstewart" w:date="2019-02-08T11:05:00Z"/>
                    <w:rFonts w:cs="Times New Roman"/>
                    <w:b/>
                    <w:i/>
                    <w:szCs w:val="24"/>
                  </w:rPr>
                </w:rPrChange>
              </w:rPr>
            </w:pPr>
            <w:del w:id="529" w:author="fstewart" w:date="2019-02-08T11:05:00Z">
              <w:r w:rsidRPr="005333F5" w:rsidDel="002910B9">
                <w:rPr>
                  <w:rFonts w:cs="Times New Roman"/>
                  <w:szCs w:val="24"/>
                  <w:rPrChange w:id="530" w:author="fstewart" w:date="2019-02-08T11:26:00Z">
                    <w:rPr>
                      <w:rFonts w:cs="Times New Roman"/>
                      <w:b/>
                      <w:i/>
                      <w:szCs w:val="24"/>
                    </w:rPr>
                  </w:rPrChange>
                </w:rPr>
                <w:delText>$224,000/ year</w:delText>
              </w:r>
            </w:del>
          </w:p>
        </w:tc>
      </w:tr>
      <w:tr w:rsidR="002910B9" w:rsidRPr="005333F5" w:rsidDel="0000307B" w14:paraId="3265BDF4" w14:textId="5D63F4A8" w:rsidTr="005333F5">
        <w:trPr>
          <w:cnfStyle w:val="000000100000" w:firstRow="0" w:lastRow="0" w:firstColumn="0" w:lastColumn="0" w:oddVBand="0" w:evenVBand="0" w:oddHBand="1" w:evenHBand="0" w:firstRowFirstColumn="0" w:firstRowLastColumn="0" w:lastRowFirstColumn="0" w:lastRowLastColumn="0"/>
          <w:del w:id="531"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532" w:author="fstewart" w:date="2019-02-08T11:29:00Z">
              <w:tcPr>
                <w:tcW w:w="2972" w:type="dxa"/>
                <w:tcBorders>
                  <w:top w:val="nil"/>
                  <w:bottom w:val="nil"/>
                </w:tcBorders>
              </w:tcPr>
            </w:tcPrChange>
          </w:tcPr>
          <w:p w14:paraId="07195F2F" w14:textId="3D4BE6BB"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533" w:author="fstewart" w:date="2019-02-08T14:04:00Z"/>
                <w:rFonts w:cs="Times New Roman"/>
                <w:b w:val="0"/>
                <w:szCs w:val="24"/>
              </w:rPr>
            </w:pPr>
          </w:p>
        </w:tc>
        <w:tc>
          <w:tcPr>
            <w:tcW w:w="976" w:type="dxa"/>
            <w:tcPrChange w:id="534" w:author="fstewart" w:date="2019-02-08T11:29:00Z">
              <w:tcPr>
                <w:tcW w:w="856" w:type="dxa"/>
              </w:tcPr>
            </w:tcPrChange>
          </w:tcPr>
          <w:p w14:paraId="73653E2D" w14:textId="23DF7232"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535" w:author="fstewart" w:date="2019-02-08T14:04:00Z"/>
                <w:rFonts w:cs="Times New Roman"/>
                <w:szCs w:val="24"/>
              </w:rPr>
            </w:pPr>
            <w:del w:id="536" w:author="fstewart" w:date="2019-02-08T14:04:00Z">
              <w:r w:rsidRPr="002910B9" w:rsidDel="0000307B">
                <w:rPr>
                  <w:rFonts w:cs="Times New Roman"/>
                  <w:szCs w:val="24"/>
                </w:rPr>
                <w:delText>3</w:delText>
              </w:r>
            </w:del>
          </w:p>
        </w:tc>
        <w:tc>
          <w:tcPr>
            <w:tcW w:w="1965" w:type="dxa"/>
            <w:tcPrChange w:id="537" w:author="fstewart" w:date="2019-02-08T11:29:00Z">
              <w:tcPr>
                <w:tcW w:w="1983" w:type="dxa"/>
              </w:tcPr>
            </w:tcPrChange>
          </w:tcPr>
          <w:p w14:paraId="0E0F35B8" w14:textId="1C158C6F" w:rsidR="00DC5EFC" w:rsidRPr="002910B9" w:rsidDel="0000307B" w:rsidRDefault="006B2134" w:rsidP="003E48FA">
            <w:pPr>
              <w:jc w:val="center"/>
              <w:cnfStyle w:val="000000100000" w:firstRow="0" w:lastRow="0" w:firstColumn="0" w:lastColumn="0" w:oddVBand="0" w:evenVBand="0" w:oddHBand="1" w:evenHBand="0" w:firstRowFirstColumn="0" w:firstRowLastColumn="0" w:lastRowFirstColumn="0" w:lastRowLastColumn="0"/>
              <w:rPr>
                <w:del w:id="538" w:author="fstewart" w:date="2019-02-08T14:04:00Z"/>
                <w:rFonts w:cs="Times New Roman"/>
                <w:szCs w:val="24"/>
              </w:rPr>
            </w:pPr>
            <w:del w:id="539" w:author="fstewart" w:date="2019-02-01T13:41:00Z">
              <w:r w:rsidRPr="002910B9" w:rsidDel="00F31415">
                <w:rPr>
                  <w:rFonts w:cs="Times New Roman"/>
                  <w:szCs w:val="24"/>
                </w:rPr>
                <w:delText>0.93</w:delText>
              </w:r>
            </w:del>
          </w:p>
        </w:tc>
        <w:tc>
          <w:tcPr>
            <w:tcW w:w="1833" w:type="dxa"/>
            <w:tcPrChange w:id="540" w:author="fstewart" w:date="2019-02-08T11:29:00Z">
              <w:tcPr>
                <w:tcW w:w="1847" w:type="dxa"/>
              </w:tcPr>
            </w:tcPrChange>
          </w:tcPr>
          <w:p w14:paraId="788C8093" w14:textId="637BE9B2"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541" w:author="fstewart" w:date="2019-02-08T14:04:00Z"/>
                <w:rFonts w:cs="Times New Roman"/>
                <w:szCs w:val="24"/>
                <w:rPrChange w:id="542" w:author="fstewart" w:date="2019-02-08T11:12:00Z">
                  <w:rPr>
                    <w:del w:id="543" w:author="fstewart" w:date="2019-02-08T14:04:00Z"/>
                    <w:rFonts w:cs="Times New Roman"/>
                    <w:b/>
                    <w:szCs w:val="24"/>
                  </w:rPr>
                </w:rPrChange>
              </w:rPr>
            </w:pPr>
            <w:del w:id="544" w:author="fstewart" w:date="2019-02-01T14:09:00Z">
              <w:r w:rsidRPr="002910B9" w:rsidDel="0035138F">
                <w:rPr>
                  <w:rFonts w:cs="Times New Roman"/>
                  <w:szCs w:val="24"/>
                  <w:rPrChange w:id="545" w:author="fstewart" w:date="2019-02-08T11:12:00Z">
                    <w:rPr>
                      <w:rFonts w:cs="Times New Roman"/>
                      <w:b/>
                      <w:szCs w:val="24"/>
                    </w:rPr>
                  </w:rPrChange>
                </w:rPr>
                <w:delText>1.04</w:delText>
              </w:r>
            </w:del>
          </w:p>
        </w:tc>
        <w:tc>
          <w:tcPr>
            <w:tcW w:w="2517" w:type="dxa"/>
            <w:tcPrChange w:id="546" w:author="fstewart" w:date="2019-02-08T11:29:00Z">
              <w:tcPr>
                <w:tcW w:w="2550" w:type="dxa"/>
              </w:tcPr>
            </w:tcPrChange>
          </w:tcPr>
          <w:p w14:paraId="412D721A" w14:textId="46DF4C51"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547" w:author="fstewart" w:date="2019-02-08T14:04:00Z"/>
                <w:rFonts w:cs="Times New Roman"/>
                <w:b/>
                <w:szCs w:val="24"/>
              </w:rPr>
            </w:pPr>
            <w:del w:id="548" w:author="fstewart" w:date="2019-02-01T14:13:00Z">
              <w:r w:rsidRPr="002910B9" w:rsidDel="007A711E">
                <w:rPr>
                  <w:rFonts w:cs="Times New Roman"/>
                  <w:b/>
                  <w:szCs w:val="24"/>
                </w:rPr>
                <w:delText>1.52</w:delText>
              </w:r>
            </w:del>
          </w:p>
        </w:tc>
        <w:tc>
          <w:tcPr>
            <w:tcW w:w="2928" w:type="dxa"/>
            <w:tcPrChange w:id="549" w:author="fstewart" w:date="2019-02-08T11:29:00Z">
              <w:tcPr>
                <w:tcW w:w="2970" w:type="dxa"/>
              </w:tcPr>
            </w:tcPrChange>
          </w:tcPr>
          <w:p w14:paraId="077F1C1A" w14:textId="7F7F9AD6" w:rsidR="00DC5EFC" w:rsidRPr="005333F5"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550" w:author="fstewart" w:date="2019-02-08T14:04:00Z"/>
                <w:rFonts w:cs="Times New Roman"/>
                <w:b/>
                <w:szCs w:val="24"/>
                <w:rPrChange w:id="551" w:author="fstewart" w:date="2019-02-08T11:26:00Z">
                  <w:rPr>
                    <w:del w:id="552" w:author="fstewart" w:date="2019-02-08T14:04:00Z"/>
                    <w:rFonts w:cs="Times New Roman"/>
                    <w:szCs w:val="24"/>
                  </w:rPr>
                </w:rPrChange>
              </w:rPr>
            </w:pPr>
            <w:del w:id="553" w:author="fstewart" w:date="2019-02-08T14:04:00Z">
              <w:r w:rsidRPr="005333F5" w:rsidDel="0000307B">
                <w:rPr>
                  <w:rFonts w:cs="Times New Roman"/>
                  <w:b/>
                  <w:szCs w:val="24"/>
                  <w:rPrChange w:id="554" w:author="fstewart" w:date="2019-02-08T11:26:00Z">
                    <w:rPr>
                      <w:rFonts w:cs="Times New Roman"/>
                      <w:szCs w:val="24"/>
                    </w:rPr>
                  </w:rPrChange>
                </w:rPr>
                <w:delText>$224,000/ year</w:delText>
              </w:r>
            </w:del>
          </w:p>
        </w:tc>
      </w:tr>
      <w:tr w:rsidR="002910B9" w:rsidRPr="005333F5" w:rsidDel="0000307B" w14:paraId="0E13D43F" w14:textId="62DB3D7C" w:rsidTr="005333F5">
        <w:trPr>
          <w:del w:id="555"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556" w:author="fstewart" w:date="2019-02-08T11:29:00Z">
              <w:tcPr>
                <w:tcW w:w="2972" w:type="dxa"/>
                <w:tcBorders>
                  <w:top w:val="nil"/>
                  <w:bottom w:val="single" w:sz="12" w:space="0" w:color="auto"/>
                </w:tcBorders>
              </w:tcPr>
            </w:tcPrChange>
          </w:tcPr>
          <w:p w14:paraId="04350F70" w14:textId="5EADC70B" w:rsidR="00DC5EFC" w:rsidRPr="002910B9" w:rsidDel="0000307B" w:rsidRDefault="00DC5EFC" w:rsidP="003E48FA">
            <w:pPr>
              <w:rPr>
                <w:del w:id="557" w:author="fstewart" w:date="2019-02-08T14:04:00Z"/>
                <w:rFonts w:cs="Times New Roman"/>
                <w:b w:val="0"/>
                <w:szCs w:val="24"/>
              </w:rPr>
            </w:pPr>
          </w:p>
        </w:tc>
        <w:tc>
          <w:tcPr>
            <w:tcW w:w="976" w:type="dxa"/>
            <w:tcBorders>
              <w:bottom w:val="single" w:sz="12" w:space="0" w:color="auto"/>
            </w:tcBorders>
            <w:tcPrChange w:id="558" w:author="fstewart" w:date="2019-02-08T11:29:00Z">
              <w:tcPr>
                <w:tcW w:w="856" w:type="dxa"/>
                <w:tcBorders>
                  <w:bottom w:val="single" w:sz="12" w:space="0" w:color="auto"/>
                </w:tcBorders>
              </w:tcPr>
            </w:tcPrChange>
          </w:tcPr>
          <w:p w14:paraId="029DEE58" w14:textId="3222DFDB"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559" w:author="fstewart" w:date="2019-02-08T14:04:00Z"/>
                <w:rFonts w:cs="Times New Roman"/>
                <w:szCs w:val="24"/>
              </w:rPr>
            </w:pPr>
            <w:del w:id="560" w:author="fstewart" w:date="2019-02-05T09:57:00Z">
              <w:r w:rsidRPr="002910B9" w:rsidDel="00E904F0">
                <w:rPr>
                  <w:rFonts w:cs="Times New Roman"/>
                  <w:szCs w:val="24"/>
                </w:rPr>
                <w:delText>mean</w:delText>
              </w:r>
            </w:del>
          </w:p>
        </w:tc>
        <w:tc>
          <w:tcPr>
            <w:tcW w:w="1965" w:type="dxa"/>
            <w:tcBorders>
              <w:bottom w:val="single" w:sz="12" w:space="0" w:color="auto"/>
            </w:tcBorders>
            <w:tcPrChange w:id="561" w:author="fstewart" w:date="2019-02-08T11:29:00Z">
              <w:tcPr>
                <w:tcW w:w="1983" w:type="dxa"/>
                <w:tcBorders>
                  <w:bottom w:val="single" w:sz="12" w:space="0" w:color="auto"/>
                </w:tcBorders>
              </w:tcPr>
            </w:tcPrChange>
          </w:tcPr>
          <w:p w14:paraId="7FCD5159" w14:textId="26632E5A" w:rsidR="00DC5EFC" w:rsidRPr="002910B9" w:rsidDel="0000307B" w:rsidRDefault="000C54F9" w:rsidP="003E48FA">
            <w:pPr>
              <w:jc w:val="center"/>
              <w:cnfStyle w:val="000000000000" w:firstRow="0" w:lastRow="0" w:firstColumn="0" w:lastColumn="0" w:oddVBand="0" w:evenVBand="0" w:oddHBand="0" w:evenHBand="0" w:firstRowFirstColumn="0" w:firstRowLastColumn="0" w:lastRowFirstColumn="0" w:lastRowLastColumn="0"/>
              <w:rPr>
                <w:del w:id="562" w:author="fstewart" w:date="2019-02-08T14:04:00Z"/>
                <w:rFonts w:cs="Times New Roman"/>
                <w:szCs w:val="24"/>
              </w:rPr>
            </w:pPr>
            <w:del w:id="563" w:author="fstewart" w:date="2019-02-01T14:16:00Z">
              <w:r w:rsidRPr="002910B9" w:rsidDel="007A711E">
                <w:rPr>
                  <w:rFonts w:cs="Times New Roman"/>
                  <w:szCs w:val="24"/>
                </w:rPr>
                <w:delText>0.9</w:delText>
              </w:r>
              <w:r w:rsidR="006B2134" w:rsidRPr="002910B9" w:rsidDel="007A711E">
                <w:rPr>
                  <w:rFonts w:cs="Times New Roman"/>
                  <w:szCs w:val="24"/>
                </w:rPr>
                <w:delText>3</w:delText>
              </w:r>
            </w:del>
          </w:p>
        </w:tc>
        <w:tc>
          <w:tcPr>
            <w:tcW w:w="1833" w:type="dxa"/>
            <w:tcBorders>
              <w:bottom w:val="single" w:sz="12" w:space="0" w:color="auto"/>
            </w:tcBorders>
            <w:tcPrChange w:id="564" w:author="fstewart" w:date="2019-02-08T11:29:00Z">
              <w:tcPr>
                <w:tcW w:w="1847" w:type="dxa"/>
                <w:tcBorders>
                  <w:bottom w:val="single" w:sz="12" w:space="0" w:color="auto"/>
                </w:tcBorders>
              </w:tcPr>
            </w:tcPrChange>
          </w:tcPr>
          <w:p w14:paraId="02B6CA0F" w14:textId="35B436DC"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565" w:author="fstewart" w:date="2019-02-08T14:04:00Z"/>
                <w:rFonts w:cs="Times New Roman"/>
                <w:szCs w:val="24"/>
              </w:rPr>
            </w:pPr>
            <w:del w:id="566" w:author="fstewart" w:date="2019-02-05T10:07:00Z">
              <w:r w:rsidRPr="002910B9" w:rsidDel="00A76EE7">
                <w:rPr>
                  <w:rFonts w:cs="Times New Roman"/>
                  <w:szCs w:val="24"/>
                </w:rPr>
                <w:delText>0.77</w:delText>
              </w:r>
            </w:del>
          </w:p>
        </w:tc>
        <w:tc>
          <w:tcPr>
            <w:tcW w:w="2517" w:type="dxa"/>
            <w:tcBorders>
              <w:bottom w:val="single" w:sz="12" w:space="0" w:color="auto"/>
            </w:tcBorders>
            <w:tcPrChange w:id="567" w:author="fstewart" w:date="2019-02-08T11:29:00Z">
              <w:tcPr>
                <w:tcW w:w="2550" w:type="dxa"/>
                <w:tcBorders>
                  <w:bottom w:val="single" w:sz="12" w:space="0" w:color="auto"/>
                </w:tcBorders>
              </w:tcPr>
            </w:tcPrChange>
          </w:tcPr>
          <w:p w14:paraId="39725C45" w14:textId="41255207"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568" w:author="fstewart" w:date="2019-02-08T14:04:00Z"/>
                <w:rFonts w:cs="Times New Roman"/>
                <w:b/>
                <w:szCs w:val="24"/>
              </w:rPr>
            </w:pPr>
            <w:del w:id="569" w:author="fstewart" w:date="2019-02-01T14:17:00Z">
              <w:r w:rsidRPr="002910B9" w:rsidDel="007A711E">
                <w:rPr>
                  <w:rFonts w:cs="Times New Roman"/>
                  <w:b/>
                  <w:szCs w:val="24"/>
                </w:rPr>
                <w:delText>1.34</w:delText>
              </w:r>
            </w:del>
          </w:p>
        </w:tc>
        <w:tc>
          <w:tcPr>
            <w:tcW w:w="2928" w:type="dxa"/>
            <w:tcBorders>
              <w:bottom w:val="single" w:sz="12" w:space="0" w:color="auto"/>
            </w:tcBorders>
            <w:tcPrChange w:id="570" w:author="fstewart" w:date="2019-02-08T11:29:00Z">
              <w:tcPr>
                <w:tcW w:w="2970" w:type="dxa"/>
                <w:tcBorders>
                  <w:bottom w:val="single" w:sz="12" w:space="0" w:color="auto"/>
                </w:tcBorders>
              </w:tcPr>
            </w:tcPrChange>
          </w:tcPr>
          <w:p w14:paraId="734A8D18" w14:textId="4FC8BBD8" w:rsidR="00DC5EFC" w:rsidRPr="005333F5"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571" w:author="fstewart" w:date="2019-02-08T14:04:00Z"/>
                <w:rFonts w:cs="Times New Roman"/>
                <w:b/>
                <w:szCs w:val="24"/>
                <w:rPrChange w:id="572" w:author="fstewart" w:date="2019-02-08T11:26:00Z">
                  <w:rPr>
                    <w:del w:id="573" w:author="fstewart" w:date="2019-02-08T14:04:00Z"/>
                    <w:rFonts w:cs="Times New Roman"/>
                    <w:szCs w:val="24"/>
                  </w:rPr>
                </w:rPrChange>
              </w:rPr>
            </w:pPr>
            <w:del w:id="574" w:author="fstewart" w:date="2019-02-08T14:04:00Z">
              <w:r w:rsidRPr="005333F5" w:rsidDel="0000307B">
                <w:rPr>
                  <w:rFonts w:cs="Times New Roman"/>
                  <w:b/>
                  <w:szCs w:val="24"/>
                  <w:rPrChange w:id="575" w:author="fstewart" w:date="2019-02-08T11:26:00Z">
                    <w:rPr>
                      <w:rFonts w:cs="Times New Roman"/>
                      <w:szCs w:val="24"/>
                    </w:rPr>
                  </w:rPrChange>
                </w:rPr>
                <w:delText>$224,000/ year</w:delText>
              </w:r>
            </w:del>
          </w:p>
        </w:tc>
      </w:tr>
      <w:tr w:rsidR="002910B9" w:rsidRPr="002910B9" w:rsidDel="0000307B" w14:paraId="1A0C176D" w14:textId="777814F1" w:rsidTr="005333F5">
        <w:trPr>
          <w:cnfStyle w:val="000000100000" w:firstRow="0" w:lastRow="0" w:firstColumn="0" w:lastColumn="0" w:oddVBand="0" w:evenVBand="0" w:oddHBand="1" w:evenHBand="0" w:firstRowFirstColumn="0" w:firstRowLastColumn="0" w:lastRowFirstColumn="0" w:lastRowLastColumn="0"/>
          <w:del w:id="576"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577" w:author="fstewart" w:date="2019-02-08T11:29:00Z">
              <w:tcPr>
                <w:tcW w:w="2972" w:type="dxa"/>
                <w:tcBorders>
                  <w:top w:val="single" w:sz="12" w:space="0" w:color="auto"/>
                  <w:bottom w:val="nil"/>
                </w:tcBorders>
              </w:tcPr>
            </w:tcPrChange>
          </w:tcPr>
          <w:p w14:paraId="29C2388C" w14:textId="7BF927F8" w:rsidR="00DC5EFC" w:rsidRPr="002910B9" w:rsidDel="00A319DE" w:rsidRDefault="00DC5EFC" w:rsidP="003E48FA">
            <w:pPr>
              <w:cnfStyle w:val="001000100000" w:firstRow="0" w:lastRow="0" w:firstColumn="1" w:lastColumn="0" w:oddVBand="0" w:evenVBand="0" w:oddHBand="1" w:evenHBand="0" w:firstRowFirstColumn="0" w:firstRowLastColumn="0" w:lastRowFirstColumn="0" w:lastRowLastColumn="0"/>
              <w:rPr>
                <w:del w:id="578" w:author="fstewart" w:date="2019-02-08T11:19:00Z"/>
                <w:rFonts w:cs="Times New Roman"/>
                <w:b w:val="0"/>
                <w:szCs w:val="24"/>
              </w:rPr>
            </w:pPr>
            <w:del w:id="579" w:author="fstewart" w:date="2019-02-08T11:19:00Z">
              <w:r w:rsidRPr="002910B9" w:rsidDel="00A319DE">
                <w:rPr>
                  <w:rFonts w:cs="Times New Roman"/>
                  <w:szCs w:val="24"/>
                </w:rPr>
                <w:delText xml:space="preserve">Mitigation 2: </w:delText>
              </w:r>
            </w:del>
          </w:p>
          <w:p w14:paraId="1B002D86" w14:textId="20472C8A"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580" w:author="fstewart" w:date="2019-02-08T14:04:00Z"/>
                <w:rFonts w:cs="Times New Roman"/>
                <w:b w:val="0"/>
                <w:szCs w:val="24"/>
              </w:rPr>
            </w:pPr>
            <w:del w:id="581" w:author="fstewart" w:date="2019-02-08T14:04:00Z">
              <w:r w:rsidRPr="002910B9" w:rsidDel="0000307B">
                <w:rPr>
                  <w:rFonts w:cs="Times New Roman"/>
                  <w:szCs w:val="24"/>
                </w:rPr>
                <w:delText>Maternity penning</w:delText>
              </w:r>
            </w:del>
          </w:p>
        </w:tc>
        <w:tc>
          <w:tcPr>
            <w:tcW w:w="976" w:type="dxa"/>
            <w:tcBorders>
              <w:top w:val="single" w:sz="12" w:space="0" w:color="auto"/>
            </w:tcBorders>
            <w:tcPrChange w:id="582" w:author="fstewart" w:date="2019-02-08T11:29:00Z">
              <w:tcPr>
                <w:tcW w:w="856" w:type="dxa"/>
                <w:tcBorders>
                  <w:top w:val="single" w:sz="12" w:space="0" w:color="auto"/>
                </w:tcBorders>
              </w:tcPr>
            </w:tcPrChange>
          </w:tcPr>
          <w:p w14:paraId="70DF3F46" w14:textId="65847429"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583" w:author="fstewart" w:date="2019-02-08T14:04:00Z"/>
                <w:rFonts w:cs="Times New Roman"/>
                <w:szCs w:val="24"/>
              </w:rPr>
            </w:pPr>
            <w:del w:id="584" w:author="fstewart" w:date="2019-02-08T14:04:00Z">
              <w:r w:rsidRPr="002910B9" w:rsidDel="0000307B">
                <w:rPr>
                  <w:rFonts w:cs="Times New Roman"/>
                  <w:szCs w:val="24"/>
                </w:rPr>
                <w:delText>1</w:delText>
              </w:r>
            </w:del>
          </w:p>
        </w:tc>
        <w:tc>
          <w:tcPr>
            <w:tcW w:w="1965" w:type="dxa"/>
            <w:tcBorders>
              <w:top w:val="single" w:sz="12" w:space="0" w:color="auto"/>
            </w:tcBorders>
            <w:tcPrChange w:id="585" w:author="fstewart" w:date="2019-02-08T11:29:00Z">
              <w:tcPr>
                <w:tcW w:w="1983" w:type="dxa"/>
                <w:tcBorders>
                  <w:top w:val="single" w:sz="12" w:space="0" w:color="auto"/>
                </w:tcBorders>
              </w:tcPr>
            </w:tcPrChange>
          </w:tcPr>
          <w:p w14:paraId="3F8B5937" w14:textId="13333CAF"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586" w:author="fstewart" w:date="2019-02-08T14:04:00Z"/>
                <w:rFonts w:cs="Times New Roman"/>
                <w:szCs w:val="24"/>
              </w:rPr>
            </w:pPr>
            <w:del w:id="587" w:author="fstewart" w:date="2019-02-01T13:38:00Z">
              <w:r w:rsidRPr="002910B9" w:rsidDel="00AD40E6">
                <w:rPr>
                  <w:rFonts w:cs="Times New Roman"/>
                  <w:szCs w:val="24"/>
                </w:rPr>
                <w:delText>0.9</w:delText>
              </w:r>
              <w:r w:rsidR="006B2134" w:rsidRPr="002910B9" w:rsidDel="00AD40E6">
                <w:rPr>
                  <w:rFonts w:cs="Times New Roman"/>
                  <w:szCs w:val="24"/>
                </w:rPr>
                <w:delText>3</w:delText>
              </w:r>
            </w:del>
          </w:p>
        </w:tc>
        <w:tc>
          <w:tcPr>
            <w:tcW w:w="1833" w:type="dxa"/>
            <w:tcBorders>
              <w:top w:val="single" w:sz="12" w:space="0" w:color="auto"/>
            </w:tcBorders>
            <w:tcPrChange w:id="588" w:author="fstewart" w:date="2019-02-08T11:29:00Z">
              <w:tcPr>
                <w:tcW w:w="1847" w:type="dxa"/>
                <w:tcBorders>
                  <w:top w:val="single" w:sz="12" w:space="0" w:color="auto"/>
                </w:tcBorders>
              </w:tcPr>
            </w:tcPrChange>
          </w:tcPr>
          <w:p w14:paraId="5FEA6553" w14:textId="69E9D943"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589" w:author="fstewart" w:date="2019-02-08T14:04:00Z"/>
                <w:rFonts w:cs="Times New Roman"/>
                <w:szCs w:val="24"/>
              </w:rPr>
            </w:pPr>
            <w:del w:id="590" w:author="fstewart" w:date="2019-01-30T15:46:00Z">
              <w:r w:rsidRPr="002910B9" w:rsidDel="00113FA7">
                <w:rPr>
                  <w:rFonts w:cs="Times New Roman"/>
                  <w:szCs w:val="24"/>
                </w:rPr>
                <w:delText>0.69</w:delText>
              </w:r>
            </w:del>
          </w:p>
        </w:tc>
        <w:tc>
          <w:tcPr>
            <w:tcW w:w="2517" w:type="dxa"/>
            <w:tcBorders>
              <w:top w:val="single" w:sz="12" w:space="0" w:color="auto"/>
            </w:tcBorders>
            <w:tcPrChange w:id="591" w:author="fstewart" w:date="2019-02-08T11:29:00Z">
              <w:tcPr>
                <w:tcW w:w="2550" w:type="dxa"/>
                <w:tcBorders>
                  <w:top w:val="single" w:sz="12" w:space="0" w:color="auto"/>
                </w:tcBorders>
              </w:tcPr>
            </w:tcPrChange>
          </w:tcPr>
          <w:p w14:paraId="3E3E12E5" w14:textId="121D510F" w:rsidR="00DC5EFC" w:rsidRPr="002910B9" w:rsidDel="0000307B" w:rsidRDefault="00DC5EFC">
            <w:pPr>
              <w:jc w:val="center"/>
              <w:cnfStyle w:val="000000100000" w:firstRow="0" w:lastRow="0" w:firstColumn="0" w:lastColumn="0" w:oddVBand="0" w:evenVBand="0" w:oddHBand="1" w:evenHBand="0" w:firstRowFirstColumn="0" w:firstRowLastColumn="0" w:lastRowFirstColumn="0" w:lastRowLastColumn="0"/>
              <w:rPr>
                <w:del w:id="592" w:author="fstewart" w:date="2019-02-08T14:04:00Z"/>
                <w:rFonts w:cs="Times New Roman"/>
                <w:szCs w:val="24"/>
              </w:rPr>
            </w:pPr>
            <w:del w:id="593" w:author="fstewart" w:date="2019-01-30T15:51:00Z">
              <w:r w:rsidRPr="002910B9" w:rsidDel="00113FA7">
                <w:rPr>
                  <w:rFonts w:cs="Times New Roman"/>
                  <w:szCs w:val="24"/>
                </w:rPr>
                <w:delText>0.76</w:delText>
              </w:r>
            </w:del>
          </w:p>
        </w:tc>
        <w:tc>
          <w:tcPr>
            <w:tcW w:w="2928" w:type="dxa"/>
            <w:tcBorders>
              <w:top w:val="single" w:sz="12" w:space="0" w:color="auto"/>
            </w:tcBorders>
            <w:tcPrChange w:id="594" w:author="fstewart" w:date="2019-02-08T11:29:00Z">
              <w:tcPr>
                <w:tcW w:w="2970" w:type="dxa"/>
                <w:tcBorders>
                  <w:top w:val="single" w:sz="12" w:space="0" w:color="auto"/>
                </w:tcBorders>
              </w:tcPr>
            </w:tcPrChange>
          </w:tcPr>
          <w:p w14:paraId="6E67AAB0" w14:textId="09BB74AF"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595" w:author="fstewart" w:date="2019-02-08T14:04:00Z"/>
                <w:rFonts w:cs="Times New Roman"/>
                <w:szCs w:val="24"/>
              </w:rPr>
            </w:pPr>
            <w:del w:id="596" w:author="fstewart" w:date="2019-02-08T14:04:00Z">
              <w:r w:rsidRPr="002910B9" w:rsidDel="0000307B">
                <w:rPr>
                  <w:rFonts w:cs="Times New Roman"/>
                  <w:szCs w:val="24"/>
                </w:rPr>
                <w:delText>$500,000/ year</w:delText>
              </w:r>
            </w:del>
          </w:p>
        </w:tc>
      </w:tr>
      <w:tr w:rsidR="002910B9" w:rsidRPr="002910B9" w:rsidDel="002910B9" w14:paraId="23B67E5B" w14:textId="7319BCAA" w:rsidTr="005333F5">
        <w:trPr>
          <w:del w:id="597"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598" w:author="fstewart" w:date="2019-02-08T11:29:00Z">
              <w:tcPr>
                <w:tcW w:w="2972" w:type="dxa"/>
                <w:tcBorders>
                  <w:top w:val="nil"/>
                  <w:bottom w:val="nil"/>
                </w:tcBorders>
              </w:tcPr>
            </w:tcPrChange>
          </w:tcPr>
          <w:p w14:paraId="5CEB833E" w14:textId="0B96AEB6" w:rsidR="00DC5EFC" w:rsidRPr="002910B9" w:rsidDel="002910B9" w:rsidRDefault="00DC5EFC" w:rsidP="003E48FA">
            <w:pPr>
              <w:rPr>
                <w:del w:id="599" w:author="fstewart" w:date="2019-02-08T11:05:00Z"/>
                <w:rFonts w:cs="Times New Roman"/>
                <w:b w:val="0"/>
                <w:szCs w:val="24"/>
              </w:rPr>
            </w:pPr>
            <w:del w:id="600" w:author="fstewart" w:date="2019-02-08T11:05:00Z">
              <w:r w:rsidRPr="002910B9" w:rsidDel="002910B9">
                <w:rPr>
                  <w:rFonts w:cs="Times New Roman"/>
                  <w:szCs w:val="24"/>
                </w:rPr>
                <w:delText>(enclosures/exclosures)</w:delText>
              </w:r>
              <w:r w:rsidRPr="002910B9" w:rsidDel="002910B9">
                <w:rPr>
                  <w:rFonts w:cs="Times New Roman"/>
                  <w:szCs w:val="24"/>
                  <w:vertAlign w:val="superscript"/>
                </w:rPr>
                <w:delText>2</w:delText>
              </w:r>
            </w:del>
          </w:p>
        </w:tc>
        <w:tc>
          <w:tcPr>
            <w:tcW w:w="976" w:type="dxa"/>
            <w:tcPrChange w:id="601" w:author="fstewart" w:date="2019-02-08T11:29:00Z">
              <w:tcPr>
                <w:tcW w:w="856" w:type="dxa"/>
              </w:tcPr>
            </w:tcPrChange>
          </w:tcPr>
          <w:p w14:paraId="5216C8C6" w14:textId="2EB92BFF"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602" w:author="fstewart" w:date="2019-02-08T11:05:00Z"/>
                <w:rFonts w:cs="Times New Roman"/>
                <w:szCs w:val="24"/>
              </w:rPr>
            </w:pPr>
            <w:del w:id="603" w:author="fstewart" w:date="2019-02-08T11:05:00Z">
              <w:r w:rsidRPr="002910B9" w:rsidDel="002910B9">
                <w:rPr>
                  <w:rFonts w:cs="Times New Roman"/>
                  <w:szCs w:val="24"/>
                </w:rPr>
                <w:delText>2</w:delText>
              </w:r>
            </w:del>
          </w:p>
        </w:tc>
        <w:tc>
          <w:tcPr>
            <w:tcW w:w="1965" w:type="dxa"/>
            <w:tcPrChange w:id="604" w:author="fstewart" w:date="2019-02-08T11:29:00Z">
              <w:tcPr>
                <w:tcW w:w="1983" w:type="dxa"/>
              </w:tcPr>
            </w:tcPrChange>
          </w:tcPr>
          <w:p w14:paraId="4F21394F" w14:textId="0A924878"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605" w:author="fstewart" w:date="2019-02-08T11:05:00Z"/>
                <w:rFonts w:cs="Times New Roman"/>
                <w:szCs w:val="24"/>
              </w:rPr>
            </w:pPr>
            <w:del w:id="606" w:author="fstewart" w:date="2019-02-01T13:52:00Z">
              <w:r w:rsidRPr="002910B9" w:rsidDel="00D65137">
                <w:rPr>
                  <w:rFonts w:cs="Times New Roman"/>
                  <w:szCs w:val="24"/>
                </w:rPr>
                <w:delText>0.9</w:delText>
              </w:r>
              <w:r w:rsidR="006B2134" w:rsidRPr="002910B9" w:rsidDel="00D65137">
                <w:rPr>
                  <w:rFonts w:cs="Times New Roman"/>
                  <w:szCs w:val="24"/>
                </w:rPr>
                <w:delText>3</w:delText>
              </w:r>
            </w:del>
          </w:p>
        </w:tc>
        <w:tc>
          <w:tcPr>
            <w:tcW w:w="1833" w:type="dxa"/>
            <w:tcPrChange w:id="607" w:author="fstewart" w:date="2019-02-08T11:29:00Z">
              <w:tcPr>
                <w:tcW w:w="1847" w:type="dxa"/>
              </w:tcPr>
            </w:tcPrChange>
          </w:tcPr>
          <w:p w14:paraId="48A05C52" w14:textId="0881F015"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608" w:author="fstewart" w:date="2019-02-08T11:05:00Z"/>
                <w:rFonts w:cs="Times New Roman"/>
                <w:szCs w:val="24"/>
              </w:rPr>
            </w:pPr>
            <w:del w:id="609" w:author="fstewart" w:date="2019-02-01T13:51:00Z">
              <w:r w:rsidRPr="002910B9" w:rsidDel="00D65137">
                <w:rPr>
                  <w:rFonts w:cs="Times New Roman"/>
                  <w:szCs w:val="24"/>
                </w:rPr>
                <w:delText>0.59</w:delText>
              </w:r>
            </w:del>
          </w:p>
        </w:tc>
        <w:tc>
          <w:tcPr>
            <w:tcW w:w="2517" w:type="dxa"/>
            <w:tcPrChange w:id="610" w:author="fstewart" w:date="2019-02-08T11:29:00Z">
              <w:tcPr>
                <w:tcW w:w="2550" w:type="dxa"/>
              </w:tcPr>
            </w:tcPrChange>
          </w:tcPr>
          <w:p w14:paraId="4B02A0B6" w14:textId="78A826AC"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611" w:author="fstewart" w:date="2019-02-08T11:05:00Z"/>
                <w:rFonts w:cs="Times New Roman"/>
                <w:szCs w:val="24"/>
              </w:rPr>
            </w:pPr>
            <w:del w:id="612" w:author="fstewart" w:date="2019-02-01T13:54:00Z">
              <w:r w:rsidRPr="002910B9" w:rsidDel="00D65137">
                <w:rPr>
                  <w:rFonts w:cs="Times New Roman"/>
                  <w:szCs w:val="24"/>
                </w:rPr>
                <w:delText>0.67</w:delText>
              </w:r>
            </w:del>
          </w:p>
        </w:tc>
        <w:tc>
          <w:tcPr>
            <w:tcW w:w="2928" w:type="dxa"/>
            <w:tcPrChange w:id="613" w:author="fstewart" w:date="2019-02-08T11:29:00Z">
              <w:tcPr>
                <w:tcW w:w="2970" w:type="dxa"/>
              </w:tcPr>
            </w:tcPrChange>
          </w:tcPr>
          <w:p w14:paraId="3EDC47AD" w14:textId="65E090A3"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614" w:author="fstewart" w:date="2019-02-08T11:05:00Z"/>
                <w:rFonts w:cs="Times New Roman"/>
                <w:szCs w:val="24"/>
              </w:rPr>
            </w:pPr>
            <w:del w:id="615" w:author="fstewart" w:date="2019-02-08T11:05:00Z">
              <w:r w:rsidRPr="002910B9" w:rsidDel="002910B9">
                <w:rPr>
                  <w:rFonts w:cs="Times New Roman"/>
                  <w:szCs w:val="24"/>
                </w:rPr>
                <w:delText>$500,000/ year</w:delText>
              </w:r>
            </w:del>
          </w:p>
        </w:tc>
      </w:tr>
      <w:tr w:rsidR="002910B9" w:rsidRPr="002910B9" w:rsidDel="0000307B" w14:paraId="01132AB0" w14:textId="712D7602" w:rsidTr="005333F5">
        <w:trPr>
          <w:cnfStyle w:val="000000100000" w:firstRow="0" w:lastRow="0" w:firstColumn="0" w:lastColumn="0" w:oddVBand="0" w:evenVBand="0" w:oddHBand="1" w:evenHBand="0" w:firstRowFirstColumn="0" w:firstRowLastColumn="0" w:lastRowFirstColumn="0" w:lastRowLastColumn="0"/>
          <w:del w:id="616"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617" w:author="fstewart" w:date="2019-02-08T11:29:00Z">
              <w:tcPr>
                <w:tcW w:w="2972" w:type="dxa"/>
                <w:tcBorders>
                  <w:top w:val="nil"/>
                  <w:bottom w:val="nil"/>
                </w:tcBorders>
              </w:tcPr>
            </w:tcPrChange>
          </w:tcPr>
          <w:p w14:paraId="2B1A3FFA" w14:textId="54C86AAB"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618" w:author="fstewart" w:date="2019-02-08T14:04:00Z"/>
                <w:rFonts w:cs="Times New Roman"/>
                <w:b w:val="0"/>
                <w:szCs w:val="24"/>
              </w:rPr>
            </w:pPr>
          </w:p>
        </w:tc>
        <w:tc>
          <w:tcPr>
            <w:tcW w:w="976" w:type="dxa"/>
            <w:tcPrChange w:id="619" w:author="fstewart" w:date="2019-02-08T11:29:00Z">
              <w:tcPr>
                <w:tcW w:w="856" w:type="dxa"/>
              </w:tcPr>
            </w:tcPrChange>
          </w:tcPr>
          <w:p w14:paraId="29152846" w14:textId="27B10B8C"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620" w:author="fstewart" w:date="2019-02-08T14:04:00Z"/>
                <w:rFonts w:cs="Times New Roman"/>
                <w:szCs w:val="24"/>
              </w:rPr>
            </w:pPr>
            <w:del w:id="621" w:author="fstewart" w:date="2019-02-08T14:04:00Z">
              <w:r w:rsidRPr="002910B9" w:rsidDel="0000307B">
                <w:rPr>
                  <w:rFonts w:cs="Times New Roman"/>
                  <w:szCs w:val="24"/>
                </w:rPr>
                <w:delText>3</w:delText>
              </w:r>
            </w:del>
          </w:p>
        </w:tc>
        <w:tc>
          <w:tcPr>
            <w:tcW w:w="1965" w:type="dxa"/>
            <w:tcPrChange w:id="622" w:author="fstewart" w:date="2019-02-08T11:29:00Z">
              <w:tcPr>
                <w:tcW w:w="1983" w:type="dxa"/>
              </w:tcPr>
            </w:tcPrChange>
          </w:tcPr>
          <w:p w14:paraId="2BB6BFBA" w14:textId="433D8195"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623" w:author="fstewart" w:date="2019-02-08T14:04:00Z"/>
                <w:rFonts w:cs="Times New Roman"/>
                <w:szCs w:val="24"/>
              </w:rPr>
            </w:pPr>
            <w:del w:id="624" w:author="fstewart" w:date="2019-02-01T13:41:00Z">
              <w:r w:rsidRPr="002910B9" w:rsidDel="00F31415">
                <w:rPr>
                  <w:rFonts w:cs="Times New Roman"/>
                  <w:szCs w:val="24"/>
                </w:rPr>
                <w:delText>0.9</w:delText>
              </w:r>
              <w:r w:rsidR="006B2134" w:rsidRPr="002910B9" w:rsidDel="00F31415">
                <w:rPr>
                  <w:rFonts w:cs="Times New Roman"/>
                  <w:szCs w:val="24"/>
                </w:rPr>
                <w:delText>3</w:delText>
              </w:r>
            </w:del>
          </w:p>
        </w:tc>
        <w:tc>
          <w:tcPr>
            <w:tcW w:w="1833" w:type="dxa"/>
            <w:tcPrChange w:id="625" w:author="fstewart" w:date="2019-02-08T11:29:00Z">
              <w:tcPr>
                <w:tcW w:w="1847" w:type="dxa"/>
              </w:tcPr>
            </w:tcPrChange>
          </w:tcPr>
          <w:p w14:paraId="1CE60230" w14:textId="487DA365"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626" w:author="fstewart" w:date="2019-02-08T14:04:00Z"/>
                <w:rFonts w:cs="Times New Roman"/>
                <w:szCs w:val="24"/>
                <w:rPrChange w:id="627" w:author="fstewart" w:date="2019-02-08T11:12:00Z">
                  <w:rPr>
                    <w:del w:id="628" w:author="fstewart" w:date="2019-02-08T14:04:00Z"/>
                    <w:rFonts w:cs="Times New Roman"/>
                    <w:b/>
                    <w:szCs w:val="24"/>
                  </w:rPr>
                </w:rPrChange>
              </w:rPr>
            </w:pPr>
            <w:del w:id="629" w:author="fstewart" w:date="2019-02-01T14:09:00Z">
              <w:r w:rsidRPr="002910B9" w:rsidDel="0035138F">
                <w:rPr>
                  <w:rFonts w:cs="Times New Roman"/>
                  <w:szCs w:val="24"/>
                  <w:rPrChange w:id="630" w:author="fstewart" w:date="2019-02-08T11:12:00Z">
                    <w:rPr>
                      <w:rFonts w:cs="Times New Roman"/>
                      <w:b/>
                      <w:szCs w:val="24"/>
                    </w:rPr>
                  </w:rPrChange>
                </w:rPr>
                <w:delText>1.04</w:delText>
              </w:r>
            </w:del>
          </w:p>
        </w:tc>
        <w:tc>
          <w:tcPr>
            <w:tcW w:w="2517" w:type="dxa"/>
            <w:tcPrChange w:id="631" w:author="fstewart" w:date="2019-02-08T11:29:00Z">
              <w:tcPr>
                <w:tcW w:w="2550" w:type="dxa"/>
              </w:tcPr>
            </w:tcPrChange>
          </w:tcPr>
          <w:p w14:paraId="3EEEA715" w14:textId="66F18015"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632" w:author="fstewart" w:date="2019-02-08T14:04:00Z"/>
                <w:rFonts w:cs="Times New Roman"/>
                <w:szCs w:val="24"/>
                <w:rPrChange w:id="633" w:author="fstewart" w:date="2019-02-08T11:12:00Z">
                  <w:rPr>
                    <w:del w:id="634" w:author="fstewart" w:date="2019-02-08T14:04:00Z"/>
                    <w:rFonts w:cs="Times New Roman"/>
                    <w:b/>
                    <w:szCs w:val="24"/>
                  </w:rPr>
                </w:rPrChange>
              </w:rPr>
            </w:pPr>
            <w:del w:id="635" w:author="fstewart" w:date="2019-02-01T14:14:00Z">
              <w:r w:rsidRPr="002910B9" w:rsidDel="007A711E">
                <w:rPr>
                  <w:rFonts w:cs="Times New Roman"/>
                  <w:szCs w:val="24"/>
                  <w:rPrChange w:id="636" w:author="fstewart" w:date="2019-02-08T11:12:00Z">
                    <w:rPr>
                      <w:rFonts w:cs="Times New Roman"/>
                      <w:b/>
                      <w:szCs w:val="24"/>
                    </w:rPr>
                  </w:rPrChange>
                </w:rPr>
                <w:delText>1.09</w:delText>
              </w:r>
            </w:del>
          </w:p>
        </w:tc>
        <w:tc>
          <w:tcPr>
            <w:tcW w:w="2928" w:type="dxa"/>
            <w:tcPrChange w:id="637" w:author="fstewart" w:date="2019-02-08T11:29:00Z">
              <w:tcPr>
                <w:tcW w:w="2970" w:type="dxa"/>
              </w:tcPr>
            </w:tcPrChange>
          </w:tcPr>
          <w:p w14:paraId="648C9A95" w14:textId="59CB8EAD"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638" w:author="fstewart" w:date="2019-02-08T14:04:00Z"/>
                <w:rFonts w:cs="Times New Roman"/>
                <w:szCs w:val="24"/>
              </w:rPr>
            </w:pPr>
            <w:del w:id="639" w:author="fstewart" w:date="2019-02-08T14:04:00Z">
              <w:r w:rsidRPr="002910B9" w:rsidDel="0000307B">
                <w:rPr>
                  <w:rFonts w:cs="Times New Roman"/>
                  <w:szCs w:val="24"/>
                </w:rPr>
                <w:delText>$500,000/ year</w:delText>
              </w:r>
            </w:del>
          </w:p>
        </w:tc>
      </w:tr>
      <w:tr w:rsidR="002910B9" w:rsidRPr="002910B9" w:rsidDel="0000307B" w14:paraId="6F41A448" w14:textId="6ACAB9F3" w:rsidTr="005333F5">
        <w:trPr>
          <w:del w:id="640"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641" w:author="fstewart" w:date="2019-02-08T11:29:00Z">
              <w:tcPr>
                <w:tcW w:w="2972" w:type="dxa"/>
                <w:tcBorders>
                  <w:top w:val="nil"/>
                  <w:bottom w:val="single" w:sz="12" w:space="0" w:color="auto"/>
                </w:tcBorders>
              </w:tcPr>
            </w:tcPrChange>
          </w:tcPr>
          <w:p w14:paraId="57594C45" w14:textId="781531E5" w:rsidR="00DC5EFC" w:rsidRPr="002910B9" w:rsidDel="0000307B" w:rsidRDefault="00DC5EFC" w:rsidP="003E48FA">
            <w:pPr>
              <w:rPr>
                <w:del w:id="642" w:author="fstewart" w:date="2019-02-08T14:04:00Z"/>
                <w:rFonts w:cs="Times New Roman"/>
                <w:b w:val="0"/>
                <w:szCs w:val="24"/>
              </w:rPr>
            </w:pPr>
          </w:p>
        </w:tc>
        <w:tc>
          <w:tcPr>
            <w:tcW w:w="976" w:type="dxa"/>
            <w:tcBorders>
              <w:bottom w:val="single" w:sz="12" w:space="0" w:color="auto"/>
            </w:tcBorders>
            <w:tcPrChange w:id="643" w:author="fstewart" w:date="2019-02-08T11:29:00Z">
              <w:tcPr>
                <w:tcW w:w="856" w:type="dxa"/>
                <w:tcBorders>
                  <w:bottom w:val="single" w:sz="12" w:space="0" w:color="auto"/>
                </w:tcBorders>
              </w:tcPr>
            </w:tcPrChange>
          </w:tcPr>
          <w:p w14:paraId="17CFE4F6" w14:textId="7C4B6FA5"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644" w:author="fstewart" w:date="2019-02-08T14:04:00Z"/>
                <w:rFonts w:cs="Times New Roman"/>
                <w:szCs w:val="24"/>
              </w:rPr>
            </w:pPr>
            <w:del w:id="645" w:author="fstewart" w:date="2019-02-05T09:57:00Z">
              <w:r w:rsidRPr="002910B9" w:rsidDel="00E904F0">
                <w:rPr>
                  <w:rFonts w:cs="Times New Roman"/>
                  <w:szCs w:val="24"/>
                </w:rPr>
                <w:delText>mean</w:delText>
              </w:r>
            </w:del>
          </w:p>
        </w:tc>
        <w:tc>
          <w:tcPr>
            <w:tcW w:w="1965" w:type="dxa"/>
            <w:tcBorders>
              <w:bottom w:val="single" w:sz="12" w:space="0" w:color="auto"/>
            </w:tcBorders>
            <w:tcPrChange w:id="646" w:author="fstewart" w:date="2019-02-08T11:29:00Z">
              <w:tcPr>
                <w:tcW w:w="1983" w:type="dxa"/>
                <w:tcBorders>
                  <w:bottom w:val="single" w:sz="12" w:space="0" w:color="auto"/>
                </w:tcBorders>
              </w:tcPr>
            </w:tcPrChange>
          </w:tcPr>
          <w:p w14:paraId="1D8F73E8" w14:textId="2956C45D" w:rsidR="00DC5EFC" w:rsidRPr="002910B9" w:rsidDel="0000307B" w:rsidRDefault="000C54F9" w:rsidP="003E48FA">
            <w:pPr>
              <w:jc w:val="center"/>
              <w:cnfStyle w:val="000000000000" w:firstRow="0" w:lastRow="0" w:firstColumn="0" w:lastColumn="0" w:oddVBand="0" w:evenVBand="0" w:oddHBand="0" w:evenHBand="0" w:firstRowFirstColumn="0" w:firstRowLastColumn="0" w:lastRowFirstColumn="0" w:lastRowLastColumn="0"/>
              <w:rPr>
                <w:del w:id="647" w:author="fstewart" w:date="2019-02-08T14:04:00Z"/>
                <w:rFonts w:cs="Times New Roman"/>
                <w:szCs w:val="24"/>
              </w:rPr>
            </w:pPr>
            <w:del w:id="648" w:author="fstewart" w:date="2019-02-01T14:16:00Z">
              <w:r w:rsidRPr="002910B9" w:rsidDel="007A711E">
                <w:rPr>
                  <w:rFonts w:cs="Times New Roman"/>
                  <w:szCs w:val="24"/>
                </w:rPr>
                <w:delText>0.9</w:delText>
              </w:r>
              <w:r w:rsidR="006B2134" w:rsidRPr="002910B9" w:rsidDel="007A711E">
                <w:rPr>
                  <w:rFonts w:cs="Times New Roman"/>
                  <w:szCs w:val="24"/>
                </w:rPr>
                <w:delText>3</w:delText>
              </w:r>
            </w:del>
          </w:p>
        </w:tc>
        <w:tc>
          <w:tcPr>
            <w:tcW w:w="1833" w:type="dxa"/>
            <w:tcBorders>
              <w:bottom w:val="single" w:sz="12" w:space="0" w:color="auto"/>
            </w:tcBorders>
            <w:tcPrChange w:id="649" w:author="fstewart" w:date="2019-02-08T11:29:00Z">
              <w:tcPr>
                <w:tcW w:w="1847" w:type="dxa"/>
                <w:tcBorders>
                  <w:bottom w:val="single" w:sz="12" w:space="0" w:color="auto"/>
                </w:tcBorders>
              </w:tcPr>
            </w:tcPrChange>
          </w:tcPr>
          <w:p w14:paraId="235E4A26" w14:textId="52E343FB"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650" w:author="fstewart" w:date="2019-02-08T14:04:00Z"/>
                <w:rFonts w:cs="Times New Roman"/>
                <w:szCs w:val="24"/>
              </w:rPr>
            </w:pPr>
            <w:del w:id="651" w:author="fstewart" w:date="2019-02-05T10:07:00Z">
              <w:r w:rsidRPr="002910B9" w:rsidDel="00A76EE7">
                <w:rPr>
                  <w:rFonts w:cs="Times New Roman"/>
                  <w:szCs w:val="24"/>
                </w:rPr>
                <w:delText>0.77</w:delText>
              </w:r>
            </w:del>
          </w:p>
        </w:tc>
        <w:tc>
          <w:tcPr>
            <w:tcW w:w="2517" w:type="dxa"/>
            <w:tcBorders>
              <w:bottom w:val="single" w:sz="12" w:space="0" w:color="auto"/>
            </w:tcBorders>
            <w:tcPrChange w:id="652" w:author="fstewart" w:date="2019-02-08T11:29:00Z">
              <w:tcPr>
                <w:tcW w:w="2550" w:type="dxa"/>
                <w:tcBorders>
                  <w:bottom w:val="single" w:sz="12" w:space="0" w:color="auto"/>
                </w:tcBorders>
              </w:tcPr>
            </w:tcPrChange>
          </w:tcPr>
          <w:p w14:paraId="734F567D" w14:textId="3C3924A7"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653" w:author="fstewart" w:date="2019-02-08T14:04:00Z"/>
                <w:rFonts w:cs="Times New Roman"/>
                <w:szCs w:val="24"/>
              </w:rPr>
            </w:pPr>
            <w:del w:id="654" w:author="fstewart" w:date="2019-02-01T14:17:00Z">
              <w:r w:rsidRPr="002910B9" w:rsidDel="007A711E">
                <w:rPr>
                  <w:rFonts w:cs="Times New Roman"/>
                  <w:szCs w:val="24"/>
                </w:rPr>
                <w:delText>0.84</w:delText>
              </w:r>
            </w:del>
          </w:p>
        </w:tc>
        <w:tc>
          <w:tcPr>
            <w:tcW w:w="2928" w:type="dxa"/>
            <w:tcBorders>
              <w:bottom w:val="single" w:sz="12" w:space="0" w:color="auto"/>
            </w:tcBorders>
            <w:tcPrChange w:id="655" w:author="fstewart" w:date="2019-02-08T11:29:00Z">
              <w:tcPr>
                <w:tcW w:w="2970" w:type="dxa"/>
                <w:tcBorders>
                  <w:bottom w:val="single" w:sz="12" w:space="0" w:color="auto"/>
                </w:tcBorders>
              </w:tcPr>
            </w:tcPrChange>
          </w:tcPr>
          <w:p w14:paraId="45B5EC93" w14:textId="773FEF42" w:rsidR="00DC5EFC" w:rsidRPr="002910B9"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656" w:author="fstewart" w:date="2019-02-08T14:04:00Z"/>
                <w:rFonts w:cs="Times New Roman"/>
                <w:szCs w:val="24"/>
              </w:rPr>
            </w:pPr>
            <w:del w:id="657" w:author="fstewart" w:date="2019-02-08T14:04:00Z">
              <w:r w:rsidRPr="002910B9" w:rsidDel="0000307B">
                <w:rPr>
                  <w:rFonts w:cs="Times New Roman"/>
                  <w:szCs w:val="24"/>
                </w:rPr>
                <w:delText>$500,000/ year</w:delText>
              </w:r>
            </w:del>
          </w:p>
        </w:tc>
      </w:tr>
      <w:tr w:rsidR="002910B9" w:rsidRPr="002910B9" w:rsidDel="0000307B" w14:paraId="64F1A99D" w14:textId="73874206" w:rsidTr="005333F5">
        <w:trPr>
          <w:cnfStyle w:val="000000100000" w:firstRow="0" w:lastRow="0" w:firstColumn="0" w:lastColumn="0" w:oddVBand="0" w:evenVBand="0" w:oddHBand="1" w:evenHBand="0" w:firstRowFirstColumn="0" w:firstRowLastColumn="0" w:lastRowFirstColumn="0" w:lastRowLastColumn="0"/>
          <w:trHeight w:val="594"/>
          <w:del w:id="658" w:author="fstewart" w:date="2019-02-08T14:04:00Z"/>
          <w:trPrChange w:id="659" w:author="fstewart" w:date="2019-02-08T11:29:00Z">
            <w:trPr>
              <w:trHeight w:val="594"/>
            </w:trPr>
          </w:trPrChange>
        </w:trPr>
        <w:tc>
          <w:tcPr>
            <w:cnfStyle w:val="001000000000" w:firstRow="0" w:lastRow="0" w:firstColumn="1" w:lastColumn="0" w:oddVBand="0" w:evenVBand="0" w:oddHBand="0" w:evenHBand="0" w:firstRowFirstColumn="0" w:firstRowLastColumn="0" w:lastRowFirstColumn="0" w:lastRowLastColumn="0"/>
            <w:tcW w:w="2959" w:type="dxa"/>
            <w:tcBorders>
              <w:top w:val="single" w:sz="12" w:space="0" w:color="auto"/>
              <w:bottom w:val="nil"/>
            </w:tcBorders>
            <w:tcPrChange w:id="660" w:author="fstewart" w:date="2019-02-08T11:29:00Z">
              <w:tcPr>
                <w:tcW w:w="2972" w:type="dxa"/>
                <w:tcBorders>
                  <w:top w:val="single" w:sz="12" w:space="0" w:color="auto"/>
                  <w:bottom w:val="nil"/>
                </w:tcBorders>
              </w:tcPr>
            </w:tcPrChange>
          </w:tcPr>
          <w:p w14:paraId="4448590A" w14:textId="18947F7E" w:rsidR="00DC5EFC" w:rsidRPr="002910B9" w:rsidDel="00A319DE" w:rsidRDefault="00DC5EFC" w:rsidP="003E48FA">
            <w:pPr>
              <w:cnfStyle w:val="001000100000" w:firstRow="0" w:lastRow="0" w:firstColumn="1" w:lastColumn="0" w:oddVBand="0" w:evenVBand="0" w:oddHBand="1" w:evenHBand="0" w:firstRowFirstColumn="0" w:firstRowLastColumn="0" w:lastRowFirstColumn="0" w:lastRowLastColumn="0"/>
              <w:rPr>
                <w:del w:id="661" w:author="fstewart" w:date="2019-02-08T11:19:00Z"/>
                <w:rFonts w:cs="Times New Roman"/>
                <w:b w:val="0"/>
                <w:szCs w:val="24"/>
              </w:rPr>
            </w:pPr>
            <w:del w:id="662" w:author="fstewart" w:date="2019-02-08T11:19:00Z">
              <w:r w:rsidRPr="002910B9" w:rsidDel="00A319DE">
                <w:rPr>
                  <w:rFonts w:cs="Times New Roman"/>
                  <w:szCs w:val="24"/>
                </w:rPr>
                <w:delText xml:space="preserve">Mitigation 3: </w:delText>
              </w:r>
            </w:del>
          </w:p>
          <w:p w14:paraId="268CAA47" w14:textId="59BAA405"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663" w:author="fstewart" w:date="2019-02-08T14:04:00Z"/>
                <w:rFonts w:cs="Times New Roman"/>
                <w:b w:val="0"/>
                <w:szCs w:val="24"/>
              </w:rPr>
            </w:pPr>
            <w:del w:id="664" w:author="fstewart" w:date="2019-02-08T14:04:00Z">
              <w:r w:rsidRPr="002910B9" w:rsidDel="0000307B">
                <w:rPr>
                  <w:rFonts w:cs="Times New Roman"/>
                  <w:szCs w:val="24"/>
                </w:rPr>
                <w:delText>Linear feature restoration</w:delText>
              </w:r>
            </w:del>
          </w:p>
        </w:tc>
        <w:tc>
          <w:tcPr>
            <w:tcW w:w="976" w:type="dxa"/>
            <w:tcBorders>
              <w:top w:val="single" w:sz="12" w:space="0" w:color="auto"/>
            </w:tcBorders>
            <w:tcPrChange w:id="665" w:author="fstewart" w:date="2019-02-08T11:29:00Z">
              <w:tcPr>
                <w:tcW w:w="856" w:type="dxa"/>
                <w:tcBorders>
                  <w:top w:val="single" w:sz="12" w:space="0" w:color="auto"/>
                </w:tcBorders>
              </w:tcPr>
            </w:tcPrChange>
          </w:tcPr>
          <w:p w14:paraId="7D6D30DE" w14:textId="683336F2"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666" w:author="fstewart" w:date="2019-02-08T14:04:00Z"/>
                <w:rFonts w:cs="Times New Roman"/>
                <w:szCs w:val="24"/>
              </w:rPr>
            </w:pPr>
            <w:del w:id="667" w:author="fstewart" w:date="2019-02-08T14:04:00Z">
              <w:r w:rsidRPr="002910B9" w:rsidDel="0000307B">
                <w:rPr>
                  <w:rFonts w:cs="Times New Roman"/>
                  <w:szCs w:val="24"/>
                </w:rPr>
                <w:delText>1</w:delText>
              </w:r>
            </w:del>
          </w:p>
        </w:tc>
        <w:tc>
          <w:tcPr>
            <w:tcW w:w="1965" w:type="dxa"/>
            <w:tcBorders>
              <w:top w:val="single" w:sz="12" w:space="0" w:color="auto"/>
            </w:tcBorders>
            <w:tcPrChange w:id="668" w:author="fstewart" w:date="2019-02-08T11:29:00Z">
              <w:tcPr>
                <w:tcW w:w="1983" w:type="dxa"/>
                <w:tcBorders>
                  <w:top w:val="single" w:sz="12" w:space="0" w:color="auto"/>
                </w:tcBorders>
              </w:tcPr>
            </w:tcPrChange>
          </w:tcPr>
          <w:p w14:paraId="60F8B500" w14:textId="75473906"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669" w:author="fstewart" w:date="2019-02-08T14:04:00Z"/>
                <w:rFonts w:cs="Times New Roman"/>
                <w:szCs w:val="24"/>
              </w:rPr>
            </w:pPr>
            <w:del w:id="670" w:author="fstewart" w:date="2019-02-01T13:38:00Z">
              <w:r w:rsidRPr="002910B9" w:rsidDel="00AD40E6">
                <w:rPr>
                  <w:rFonts w:cs="Times New Roman"/>
                  <w:szCs w:val="24"/>
                </w:rPr>
                <w:delText>0.9</w:delText>
              </w:r>
              <w:r w:rsidR="006B2134" w:rsidRPr="002910B9" w:rsidDel="00AD40E6">
                <w:rPr>
                  <w:rFonts w:cs="Times New Roman"/>
                  <w:szCs w:val="24"/>
                </w:rPr>
                <w:delText>3</w:delText>
              </w:r>
            </w:del>
          </w:p>
        </w:tc>
        <w:tc>
          <w:tcPr>
            <w:tcW w:w="1833" w:type="dxa"/>
            <w:tcBorders>
              <w:top w:val="single" w:sz="12" w:space="0" w:color="auto"/>
            </w:tcBorders>
            <w:tcPrChange w:id="671" w:author="fstewart" w:date="2019-02-08T11:29:00Z">
              <w:tcPr>
                <w:tcW w:w="1847" w:type="dxa"/>
                <w:tcBorders>
                  <w:top w:val="single" w:sz="12" w:space="0" w:color="auto"/>
                </w:tcBorders>
              </w:tcPr>
            </w:tcPrChange>
          </w:tcPr>
          <w:p w14:paraId="4044A0AF" w14:textId="2BFD0203"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672" w:author="fstewart" w:date="2019-02-08T14:04:00Z"/>
                <w:rFonts w:cs="Times New Roman"/>
                <w:szCs w:val="24"/>
              </w:rPr>
            </w:pPr>
            <w:del w:id="673" w:author="fstewart" w:date="2019-01-30T15:46:00Z">
              <w:r w:rsidRPr="002910B9" w:rsidDel="00113FA7">
                <w:rPr>
                  <w:rFonts w:cs="Times New Roman"/>
                  <w:szCs w:val="24"/>
                </w:rPr>
                <w:delText>0.69</w:delText>
              </w:r>
            </w:del>
          </w:p>
        </w:tc>
        <w:tc>
          <w:tcPr>
            <w:tcW w:w="2517" w:type="dxa"/>
            <w:tcBorders>
              <w:top w:val="single" w:sz="12" w:space="0" w:color="auto"/>
            </w:tcBorders>
            <w:tcPrChange w:id="674" w:author="fstewart" w:date="2019-02-08T11:29:00Z">
              <w:tcPr>
                <w:tcW w:w="2550" w:type="dxa"/>
                <w:tcBorders>
                  <w:top w:val="single" w:sz="12" w:space="0" w:color="auto"/>
                </w:tcBorders>
              </w:tcPr>
            </w:tcPrChange>
          </w:tcPr>
          <w:p w14:paraId="23D531B1" w14:textId="3717F08B"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675" w:author="fstewart" w:date="2019-02-08T14:04:00Z"/>
                <w:rFonts w:cs="Times New Roman"/>
                <w:szCs w:val="24"/>
              </w:rPr>
            </w:pPr>
            <w:del w:id="676" w:author="fstewart" w:date="2019-01-30T15:49:00Z">
              <w:r w:rsidRPr="002910B9" w:rsidDel="00113FA7">
                <w:rPr>
                  <w:rFonts w:cs="Times New Roman"/>
                  <w:szCs w:val="24"/>
                </w:rPr>
                <w:delText>0.69</w:delText>
              </w:r>
            </w:del>
          </w:p>
        </w:tc>
        <w:tc>
          <w:tcPr>
            <w:tcW w:w="2928" w:type="dxa"/>
            <w:tcBorders>
              <w:top w:val="single" w:sz="12" w:space="0" w:color="auto"/>
            </w:tcBorders>
            <w:tcPrChange w:id="677" w:author="fstewart" w:date="2019-02-08T11:29:00Z">
              <w:tcPr>
                <w:tcW w:w="2970" w:type="dxa"/>
                <w:tcBorders>
                  <w:top w:val="single" w:sz="12" w:space="0" w:color="auto"/>
                </w:tcBorders>
              </w:tcPr>
            </w:tcPrChange>
          </w:tcPr>
          <w:p w14:paraId="44E01E27" w14:textId="2C73DA37"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678" w:author="fstewart" w:date="2019-02-08T14:04:00Z"/>
                <w:rFonts w:cs="Times New Roman"/>
                <w:szCs w:val="24"/>
              </w:rPr>
            </w:pPr>
            <w:del w:id="679" w:author="fstewart" w:date="2019-02-08T14:04:00Z">
              <w:r w:rsidRPr="002910B9" w:rsidDel="0000307B">
                <w:rPr>
                  <w:rFonts w:cs="Times New Roman"/>
                  <w:szCs w:val="24"/>
                </w:rPr>
                <w:delText>$20,037</w:delText>
              </w:r>
            </w:del>
          </w:p>
        </w:tc>
      </w:tr>
      <w:tr w:rsidR="002910B9" w:rsidRPr="002910B9" w:rsidDel="002910B9" w14:paraId="469AD448" w14:textId="672C3C4E" w:rsidTr="005333F5">
        <w:trPr>
          <w:del w:id="680" w:author="fstewart" w:date="2019-02-08T11:05: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681" w:author="fstewart" w:date="2019-02-08T11:29:00Z">
              <w:tcPr>
                <w:tcW w:w="2972" w:type="dxa"/>
                <w:tcBorders>
                  <w:top w:val="nil"/>
                  <w:bottom w:val="nil"/>
                </w:tcBorders>
              </w:tcPr>
            </w:tcPrChange>
          </w:tcPr>
          <w:p w14:paraId="2604D802" w14:textId="7EA3EA90" w:rsidR="00DC5EFC" w:rsidRPr="002910B9" w:rsidDel="002910B9" w:rsidRDefault="00DC5EFC" w:rsidP="003E48FA">
            <w:pPr>
              <w:rPr>
                <w:del w:id="682" w:author="fstewart" w:date="2019-02-08T11:05:00Z"/>
                <w:rFonts w:cs="Times New Roman"/>
                <w:b w:val="0"/>
                <w:szCs w:val="24"/>
              </w:rPr>
            </w:pPr>
            <w:del w:id="683" w:author="fstewart" w:date="2019-02-08T11:05:00Z">
              <w:r w:rsidRPr="002910B9" w:rsidDel="002910B9">
                <w:rPr>
                  <w:rFonts w:cs="Times New Roman"/>
                  <w:szCs w:val="24"/>
                </w:rPr>
                <w:delText>(density-dependant limits)</w:delText>
              </w:r>
              <w:r w:rsidRPr="002910B9" w:rsidDel="002910B9">
                <w:rPr>
                  <w:rFonts w:cs="Times New Roman"/>
                  <w:szCs w:val="24"/>
                  <w:vertAlign w:val="superscript"/>
                </w:rPr>
                <w:delText>3</w:delText>
              </w:r>
            </w:del>
          </w:p>
        </w:tc>
        <w:tc>
          <w:tcPr>
            <w:tcW w:w="976" w:type="dxa"/>
            <w:tcPrChange w:id="684" w:author="fstewart" w:date="2019-02-08T11:29:00Z">
              <w:tcPr>
                <w:tcW w:w="856" w:type="dxa"/>
              </w:tcPr>
            </w:tcPrChange>
          </w:tcPr>
          <w:p w14:paraId="22DF94C1" w14:textId="716A8FEB"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685" w:author="fstewart" w:date="2019-02-08T11:05:00Z"/>
                <w:rFonts w:cs="Times New Roman"/>
                <w:szCs w:val="24"/>
              </w:rPr>
            </w:pPr>
            <w:del w:id="686" w:author="fstewart" w:date="2019-02-08T11:05:00Z">
              <w:r w:rsidRPr="002910B9" w:rsidDel="002910B9">
                <w:rPr>
                  <w:rFonts w:cs="Times New Roman"/>
                  <w:szCs w:val="24"/>
                </w:rPr>
                <w:delText>2</w:delText>
              </w:r>
            </w:del>
          </w:p>
        </w:tc>
        <w:tc>
          <w:tcPr>
            <w:tcW w:w="1965" w:type="dxa"/>
            <w:tcPrChange w:id="687" w:author="fstewart" w:date="2019-02-08T11:29:00Z">
              <w:tcPr>
                <w:tcW w:w="1983" w:type="dxa"/>
              </w:tcPr>
            </w:tcPrChange>
          </w:tcPr>
          <w:p w14:paraId="765A6349" w14:textId="0BEEA816" w:rsidR="00DC5EFC" w:rsidRPr="002910B9" w:rsidDel="002910B9" w:rsidRDefault="000C54F9" w:rsidP="003E48FA">
            <w:pPr>
              <w:jc w:val="center"/>
              <w:cnfStyle w:val="000000000000" w:firstRow="0" w:lastRow="0" w:firstColumn="0" w:lastColumn="0" w:oddVBand="0" w:evenVBand="0" w:oddHBand="0" w:evenHBand="0" w:firstRowFirstColumn="0" w:firstRowLastColumn="0" w:lastRowFirstColumn="0" w:lastRowLastColumn="0"/>
              <w:rPr>
                <w:del w:id="688" w:author="fstewart" w:date="2019-02-08T11:05:00Z"/>
                <w:rFonts w:cs="Times New Roman"/>
                <w:szCs w:val="24"/>
              </w:rPr>
            </w:pPr>
            <w:del w:id="689" w:author="fstewart" w:date="2019-02-01T13:52:00Z">
              <w:r w:rsidRPr="002910B9" w:rsidDel="00D65137">
                <w:rPr>
                  <w:rFonts w:cs="Times New Roman"/>
                  <w:szCs w:val="24"/>
                </w:rPr>
                <w:delText>0.9</w:delText>
              </w:r>
              <w:r w:rsidR="006B2134" w:rsidRPr="002910B9" w:rsidDel="00D65137">
                <w:rPr>
                  <w:rFonts w:cs="Times New Roman"/>
                  <w:szCs w:val="24"/>
                </w:rPr>
                <w:delText>3</w:delText>
              </w:r>
            </w:del>
          </w:p>
        </w:tc>
        <w:tc>
          <w:tcPr>
            <w:tcW w:w="1833" w:type="dxa"/>
            <w:tcPrChange w:id="690" w:author="fstewart" w:date="2019-02-08T11:29:00Z">
              <w:tcPr>
                <w:tcW w:w="1847" w:type="dxa"/>
              </w:tcPr>
            </w:tcPrChange>
          </w:tcPr>
          <w:p w14:paraId="049FEA0C" w14:textId="37B0FE16"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691" w:author="fstewart" w:date="2019-02-08T11:05:00Z"/>
                <w:rFonts w:cs="Times New Roman"/>
                <w:szCs w:val="24"/>
              </w:rPr>
            </w:pPr>
            <w:del w:id="692" w:author="fstewart" w:date="2019-02-01T13:51:00Z">
              <w:r w:rsidRPr="002910B9" w:rsidDel="00D65137">
                <w:rPr>
                  <w:rFonts w:cs="Times New Roman"/>
                  <w:szCs w:val="24"/>
                </w:rPr>
                <w:delText>0.59</w:delText>
              </w:r>
            </w:del>
          </w:p>
        </w:tc>
        <w:tc>
          <w:tcPr>
            <w:tcW w:w="2517" w:type="dxa"/>
            <w:tcPrChange w:id="693" w:author="fstewart" w:date="2019-02-08T11:29:00Z">
              <w:tcPr>
                <w:tcW w:w="2550" w:type="dxa"/>
              </w:tcPr>
            </w:tcPrChange>
          </w:tcPr>
          <w:p w14:paraId="05E29206" w14:textId="3C0007D2" w:rsidR="00DC5EFC" w:rsidRPr="002910B9" w:rsidDel="002910B9" w:rsidRDefault="00DC5EFC" w:rsidP="003E48FA">
            <w:pPr>
              <w:jc w:val="center"/>
              <w:cnfStyle w:val="000000000000" w:firstRow="0" w:lastRow="0" w:firstColumn="0" w:lastColumn="0" w:oddVBand="0" w:evenVBand="0" w:oddHBand="0" w:evenHBand="0" w:firstRowFirstColumn="0" w:firstRowLastColumn="0" w:lastRowFirstColumn="0" w:lastRowLastColumn="0"/>
              <w:rPr>
                <w:del w:id="694" w:author="fstewart" w:date="2019-02-08T11:05:00Z"/>
                <w:rFonts w:cs="Times New Roman"/>
                <w:szCs w:val="24"/>
              </w:rPr>
            </w:pPr>
            <w:del w:id="695" w:author="fstewart" w:date="2019-02-01T13:54:00Z">
              <w:r w:rsidRPr="002910B9" w:rsidDel="00D65137">
                <w:rPr>
                  <w:rFonts w:cs="Times New Roman"/>
                  <w:szCs w:val="24"/>
                </w:rPr>
                <w:delText>0.59</w:delText>
              </w:r>
            </w:del>
          </w:p>
        </w:tc>
        <w:tc>
          <w:tcPr>
            <w:tcW w:w="2928" w:type="dxa"/>
            <w:tcPrChange w:id="696" w:author="fstewart" w:date="2019-02-08T11:29:00Z">
              <w:tcPr>
                <w:tcW w:w="2970" w:type="dxa"/>
              </w:tcPr>
            </w:tcPrChange>
          </w:tcPr>
          <w:p w14:paraId="6008A47A" w14:textId="6838D40F" w:rsidR="00DC5EFC" w:rsidRPr="002910B9" w:rsidDel="002910B9" w:rsidRDefault="00DC5EFC" w:rsidP="003E48FA">
            <w:pPr>
              <w:jc w:val="right"/>
              <w:cnfStyle w:val="000000000000" w:firstRow="0" w:lastRow="0" w:firstColumn="0" w:lastColumn="0" w:oddVBand="0" w:evenVBand="0" w:oddHBand="0" w:evenHBand="0" w:firstRowFirstColumn="0" w:firstRowLastColumn="0" w:lastRowFirstColumn="0" w:lastRowLastColumn="0"/>
              <w:rPr>
                <w:del w:id="697" w:author="fstewart" w:date="2019-02-08T11:05:00Z"/>
                <w:rFonts w:cs="Times New Roman"/>
                <w:szCs w:val="24"/>
              </w:rPr>
            </w:pPr>
            <w:del w:id="698" w:author="fstewart" w:date="2019-02-08T11:05:00Z">
              <w:r w:rsidRPr="002910B9" w:rsidDel="002910B9">
                <w:rPr>
                  <w:rFonts w:cs="Times New Roman"/>
                  <w:szCs w:val="24"/>
                </w:rPr>
                <w:delText>$6,650</w:delText>
              </w:r>
            </w:del>
          </w:p>
        </w:tc>
      </w:tr>
      <w:tr w:rsidR="002910B9" w:rsidRPr="002910B9" w:rsidDel="0000307B" w14:paraId="66F550DB" w14:textId="3D5403B6" w:rsidTr="005333F5">
        <w:trPr>
          <w:cnfStyle w:val="000000100000" w:firstRow="0" w:lastRow="0" w:firstColumn="0" w:lastColumn="0" w:oddVBand="0" w:evenVBand="0" w:oddHBand="1" w:evenHBand="0" w:firstRowFirstColumn="0" w:firstRowLastColumn="0" w:lastRowFirstColumn="0" w:lastRowLastColumn="0"/>
          <w:del w:id="699"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700" w:author="fstewart" w:date="2019-02-08T11:29:00Z">
              <w:tcPr>
                <w:tcW w:w="2972" w:type="dxa"/>
                <w:tcBorders>
                  <w:top w:val="nil"/>
                  <w:bottom w:val="nil"/>
                </w:tcBorders>
              </w:tcPr>
            </w:tcPrChange>
          </w:tcPr>
          <w:p w14:paraId="3CCEA094" w14:textId="26FCDC6A" w:rsidR="00DC5EFC" w:rsidRPr="002910B9" w:rsidDel="0000307B" w:rsidRDefault="00DC5EFC" w:rsidP="003E48FA">
            <w:pPr>
              <w:cnfStyle w:val="001000100000" w:firstRow="0" w:lastRow="0" w:firstColumn="1" w:lastColumn="0" w:oddVBand="0" w:evenVBand="0" w:oddHBand="1" w:evenHBand="0" w:firstRowFirstColumn="0" w:firstRowLastColumn="0" w:lastRowFirstColumn="0" w:lastRowLastColumn="0"/>
              <w:rPr>
                <w:del w:id="701" w:author="fstewart" w:date="2019-02-08T14:04:00Z"/>
                <w:rFonts w:cs="Times New Roman"/>
                <w:b w:val="0"/>
                <w:szCs w:val="24"/>
              </w:rPr>
            </w:pPr>
          </w:p>
        </w:tc>
        <w:tc>
          <w:tcPr>
            <w:tcW w:w="976" w:type="dxa"/>
            <w:tcPrChange w:id="702" w:author="fstewart" w:date="2019-02-08T11:29:00Z">
              <w:tcPr>
                <w:tcW w:w="856" w:type="dxa"/>
              </w:tcPr>
            </w:tcPrChange>
          </w:tcPr>
          <w:p w14:paraId="5DF3201C" w14:textId="4DA08847"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703" w:author="fstewart" w:date="2019-02-08T14:04:00Z"/>
                <w:rFonts w:cs="Times New Roman"/>
                <w:szCs w:val="24"/>
              </w:rPr>
            </w:pPr>
            <w:del w:id="704" w:author="fstewart" w:date="2019-02-08T14:04:00Z">
              <w:r w:rsidRPr="002910B9" w:rsidDel="0000307B">
                <w:rPr>
                  <w:rFonts w:cs="Times New Roman"/>
                  <w:szCs w:val="24"/>
                </w:rPr>
                <w:delText>3</w:delText>
              </w:r>
            </w:del>
          </w:p>
        </w:tc>
        <w:tc>
          <w:tcPr>
            <w:tcW w:w="1965" w:type="dxa"/>
            <w:tcPrChange w:id="705" w:author="fstewart" w:date="2019-02-08T11:29:00Z">
              <w:tcPr>
                <w:tcW w:w="1983" w:type="dxa"/>
              </w:tcPr>
            </w:tcPrChange>
          </w:tcPr>
          <w:p w14:paraId="5323C3EA" w14:textId="479AF68E" w:rsidR="00DC5EFC" w:rsidRPr="002910B9" w:rsidDel="0000307B" w:rsidRDefault="000C54F9" w:rsidP="003E48FA">
            <w:pPr>
              <w:jc w:val="center"/>
              <w:cnfStyle w:val="000000100000" w:firstRow="0" w:lastRow="0" w:firstColumn="0" w:lastColumn="0" w:oddVBand="0" w:evenVBand="0" w:oddHBand="1" w:evenHBand="0" w:firstRowFirstColumn="0" w:firstRowLastColumn="0" w:lastRowFirstColumn="0" w:lastRowLastColumn="0"/>
              <w:rPr>
                <w:del w:id="706" w:author="fstewart" w:date="2019-02-08T14:04:00Z"/>
                <w:rFonts w:cs="Times New Roman"/>
                <w:szCs w:val="24"/>
              </w:rPr>
            </w:pPr>
            <w:del w:id="707" w:author="fstewart" w:date="2019-02-01T13:42:00Z">
              <w:r w:rsidRPr="002910B9" w:rsidDel="00F31415">
                <w:rPr>
                  <w:rFonts w:cs="Times New Roman"/>
                  <w:szCs w:val="24"/>
                </w:rPr>
                <w:delText>0.9</w:delText>
              </w:r>
              <w:r w:rsidR="006B2134" w:rsidRPr="002910B9" w:rsidDel="00F31415">
                <w:rPr>
                  <w:rFonts w:cs="Times New Roman"/>
                  <w:szCs w:val="24"/>
                </w:rPr>
                <w:delText>3</w:delText>
              </w:r>
            </w:del>
          </w:p>
        </w:tc>
        <w:tc>
          <w:tcPr>
            <w:tcW w:w="1833" w:type="dxa"/>
            <w:tcPrChange w:id="708" w:author="fstewart" w:date="2019-02-08T11:29:00Z">
              <w:tcPr>
                <w:tcW w:w="1847" w:type="dxa"/>
              </w:tcPr>
            </w:tcPrChange>
          </w:tcPr>
          <w:p w14:paraId="1E1FB782" w14:textId="64D786D4"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709" w:author="fstewart" w:date="2019-02-08T14:04:00Z"/>
                <w:rFonts w:cs="Times New Roman"/>
                <w:szCs w:val="24"/>
                <w:rPrChange w:id="710" w:author="fstewart" w:date="2019-02-08T11:12:00Z">
                  <w:rPr>
                    <w:del w:id="711" w:author="fstewart" w:date="2019-02-08T14:04:00Z"/>
                    <w:rFonts w:cs="Times New Roman"/>
                    <w:b/>
                    <w:szCs w:val="24"/>
                  </w:rPr>
                </w:rPrChange>
              </w:rPr>
            </w:pPr>
            <w:del w:id="712" w:author="fstewart" w:date="2019-02-01T14:09:00Z">
              <w:r w:rsidRPr="002910B9" w:rsidDel="0035138F">
                <w:rPr>
                  <w:rFonts w:cs="Times New Roman"/>
                  <w:szCs w:val="24"/>
                  <w:rPrChange w:id="713" w:author="fstewart" w:date="2019-02-08T11:12:00Z">
                    <w:rPr>
                      <w:rFonts w:cs="Times New Roman"/>
                      <w:b/>
                      <w:szCs w:val="24"/>
                    </w:rPr>
                  </w:rPrChange>
                </w:rPr>
                <w:delText>1.04</w:delText>
              </w:r>
            </w:del>
          </w:p>
        </w:tc>
        <w:tc>
          <w:tcPr>
            <w:tcW w:w="2517" w:type="dxa"/>
            <w:tcPrChange w:id="714" w:author="fstewart" w:date="2019-02-08T11:29:00Z">
              <w:tcPr>
                <w:tcW w:w="2550" w:type="dxa"/>
              </w:tcPr>
            </w:tcPrChange>
          </w:tcPr>
          <w:p w14:paraId="41CFC55A" w14:textId="60C08AED" w:rsidR="00DC5EFC" w:rsidRPr="002910B9" w:rsidDel="0000307B" w:rsidRDefault="00DC5EFC" w:rsidP="003E48FA">
            <w:pPr>
              <w:jc w:val="center"/>
              <w:cnfStyle w:val="000000100000" w:firstRow="0" w:lastRow="0" w:firstColumn="0" w:lastColumn="0" w:oddVBand="0" w:evenVBand="0" w:oddHBand="1" w:evenHBand="0" w:firstRowFirstColumn="0" w:firstRowLastColumn="0" w:lastRowFirstColumn="0" w:lastRowLastColumn="0"/>
              <w:rPr>
                <w:del w:id="715" w:author="fstewart" w:date="2019-02-08T14:04:00Z"/>
                <w:rFonts w:cs="Times New Roman"/>
                <w:szCs w:val="24"/>
                <w:rPrChange w:id="716" w:author="fstewart" w:date="2019-02-08T11:12:00Z">
                  <w:rPr>
                    <w:del w:id="717" w:author="fstewart" w:date="2019-02-08T14:04:00Z"/>
                    <w:rFonts w:cs="Times New Roman"/>
                    <w:b/>
                    <w:szCs w:val="24"/>
                  </w:rPr>
                </w:rPrChange>
              </w:rPr>
            </w:pPr>
            <w:del w:id="718" w:author="fstewart" w:date="2019-02-01T14:14:00Z">
              <w:r w:rsidRPr="002910B9" w:rsidDel="007A711E">
                <w:rPr>
                  <w:rFonts w:cs="Times New Roman"/>
                  <w:szCs w:val="24"/>
                  <w:rPrChange w:id="719" w:author="fstewart" w:date="2019-02-08T11:12:00Z">
                    <w:rPr>
                      <w:rFonts w:cs="Times New Roman"/>
                      <w:b/>
                      <w:szCs w:val="24"/>
                    </w:rPr>
                  </w:rPrChange>
                </w:rPr>
                <w:delText>1.04</w:delText>
              </w:r>
            </w:del>
          </w:p>
        </w:tc>
        <w:tc>
          <w:tcPr>
            <w:tcW w:w="2928" w:type="dxa"/>
            <w:tcPrChange w:id="720" w:author="fstewart" w:date="2019-02-08T11:29:00Z">
              <w:tcPr>
                <w:tcW w:w="2970" w:type="dxa"/>
              </w:tcPr>
            </w:tcPrChange>
          </w:tcPr>
          <w:p w14:paraId="5AD2E057" w14:textId="559E84A8" w:rsidR="00DC5EFC" w:rsidRPr="002910B9" w:rsidDel="0000307B" w:rsidRDefault="00DC5EFC" w:rsidP="003E48FA">
            <w:pPr>
              <w:jc w:val="right"/>
              <w:cnfStyle w:val="000000100000" w:firstRow="0" w:lastRow="0" w:firstColumn="0" w:lastColumn="0" w:oddVBand="0" w:evenVBand="0" w:oddHBand="1" w:evenHBand="0" w:firstRowFirstColumn="0" w:firstRowLastColumn="0" w:lastRowFirstColumn="0" w:lastRowLastColumn="0"/>
              <w:rPr>
                <w:del w:id="721" w:author="fstewart" w:date="2019-02-08T14:04:00Z"/>
                <w:rFonts w:cs="Times New Roman"/>
                <w:szCs w:val="24"/>
                <w:rPrChange w:id="722" w:author="fstewart" w:date="2019-02-08T11:12:00Z">
                  <w:rPr>
                    <w:del w:id="723" w:author="fstewart" w:date="2019-02-08T14:04:00Z"/>
                    <w:rFonts w:cs="Times New Roman"/>
                    <w:b/>
                    <w:i/>
                    <w:szCs w:val="24"/>
                  </w:rPr>
                </w:rPrChange>
              </w:rPr>
            </w:pPr>
            <w:del w:id="724" w:author="fstewart" w:date="2019-02-08T14:04:00Z">
              <w:r w:rsidRPr="002910B9" w:rsidDel="0000307B">
                <w:rPr>
                  <w:rFonts w:cs="Times New Roman"/>
                  <w:szCs w:val="24"/>
                  <w:rPrChange w:id="725" w:author="fstewart" w:date="2019-02-08T11:12:00Z">
                    <w:rPr>
                      <w:rFonts w:cs="Times New Roman"/>
                      <w:b/>
                      <w:i/>
                      <w:szCs w:val="24"/>
                    </w:rPr>
                  </w:rPrChange>
                </w:rPr>
                <w:delText>$18,025</w:delText>
              </w:r>
            </w:del>
          </w:p>
        </w:tc>
      </w:tr>
      <w:tr w:rsidR="002910B9" w:rsidRPr="007B44CE" w:rsidDel="0000307B" w14:paraId="72D4CCFD" w14:textId="55179DED" w:rsidTr="005333F5">
        <w:trPr>
          <w:del w:id="726" w:author="fstewart" w:date="2019-02-08T14:04: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727" w:author="fstewart" w:date="2019-02-08T11:29:00Z">
              <w:tcPr>
                <w:tcW w:w="2972" w:type="dxa"/>
                <w:tcBorders>
                  <w:top w:val="nil"/>
                  <w:bottom w:val="single" w:sz="12" w:space="0" w:color="auto"/>
                </w:tcBorders>
              </w:tcPr>
            </w:tcPrChange>
          </w:tcPr>
          <w:p w14:paraId="6C2BC6EF" w14:textId="5B1F3F6C" w:rsidR="00DC5EFC" w:rsidRPr="002910B9" w:rsidDel="0000307B" w:rsidRDefault="00DC5EFC" w:rsidP="003E48FA">
            <w:pPr>
              <w:rPr>
                <w:del w:id="728" w:author="fstewart" w:date="2019-02-08T14:04:00Z"/>
                <w:rFonts w:cs="Times New Roman"/>
                <w:b w:val="0"/>
                <w:szCs w:val="24"/>
              </w:rPr>
            </w:pPr>
          </w:p>
        </w:tc>
        <w:tc>
          <w:tcPr>
            <w:tcW w:w="976" w:type="dxa"/>
            <w:tcBorders>
              <w:bottom w:val="single" w:sz="12" w:space="0" w:color="auto"/>
            </w:tcBorders>
            <w:tcPrChange w:id="729" w:author="fstewart" w:date="2019-02-08T11:29:00Z">
              <w:tcPr>
                <w:tcW w:w="856" w:type="dxa"/>
                <w:tcBorders>
                  <w:bottom w:val="single" w:sz="12" w:space="0" w:color="auto"/>
                </w:tcBorders>
              </w:tcPr>
            </w:tcPrChange>
          </w:tcPr>
          <w:p w14:paraId="667BB5CF" w14:textId="63C951E1"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730" w:author="fstewart" w:date="2019-02-08T14:04:00Z"/>
                <w:rFonts w:cs="Times New Roman"/>
                <w:szCs w:val="24"/>
              </w:rPr>
            </w:pPr>
            <w:del w:id="731" w:author="fstewart" w:date="2019-02-05T09:57:00Z">
              <w:r w:rsidRPr="002910B9" w:rsidDel="00E904F0">
                <w:rPr>
                  <w:rFonts w:cs="Times New Roman"/>
                  <w:szCs w:val="24"/>
                </w:rPr>
                <w:delText>mean</w:delText>
              </w:r>
            </w:del>
          </w:p>
        </w:tc>
        <w:tc>
          <w:tcPr>
            <w:tcW w:w="1965" w:type="dxa"/>
            <w:tcBorders>
              <w:bottom w:val="single" w:sz="12" w:space="0" w:color="auto"/>
            </w:tcBorders>
            <w:tcPrChange w:id="732" w:author="fstewart" w:date="2019-02-08T11:29:00Z">
              <w:tcPr>
                <w:tcW w:w="1983" w:type="dxa"/>
                <w:tcBorders>
                  <w:bottom w:val="single" w:sz="12" w:space="0" w:color="auto"/>
                </w:tcBorders>
              </w:tcPr>
            </w:tcPrChange>
          </w:tcPr>
          <w:p w14:paraId="32FAB11F" w14:textId="2A474A40" w:rsidR="00DC5EFC" w:rsidRPr="002910B9" w:rsidDel="0000307B" w:rsidRDefault="000C54F9" w:rsidP="003E48FA">
            <w:pPr>
              <w:jc w:val="center"/>
              <w:cnfStyle w:val="000000000000" w:firstRow="0" w:lastRow="0" w:firstColumn="0" w:lastColumn="0" w:oddVBand="0" w:evenVBand="0" w:oddHBand="0" w:evenHBand="0" w:firstRowFirstColumn="0" w:firstRowLastColumn="0" w:lastRowFirstColumn="0" w:lastRowLastColumn="0"/>
              <w:rPr>
                <w:del w:id="733" w:author="fstewart" w:date="2019-02-08T14:04:00Z"/>
                <w:rFonts w:cs="Times New Roman"/>
                <w:szCs w:val="24"/>
              </w:rPr>
            </w:pPr>
            <w:del w:id="734" w:author="fstewart" w:date="2019-02-01T14:15:00Z">
              <w:r w:rsidRPr="002910B9" w:rsidDel="007A711E">
                <w:rPr>
                  <w:rFonts w:cs="Times New Roman"/>
                  <w:szCs w:val="24"/>
                </w:rPr>
                <w:delText>0.9</w:delText>
              </w:r>
              <w:r w:rsidR="006B2134" w:rsidRPr="002910B9" w:rsidDel="007A711E">
                <w:rPr>
                  <w:rFonts w:cs="Times New Roman"/>
                  <w:szCs w:val="24"/>
                </w:rPr>
                <w:delText>3</w:delText>
              </w:r>
            </w:del>
          </w:p>
        </w:tc>
        <w:tc>
          <w:tcPr>
            <w:tcW w:w="1833" w:type="dxa"/>
            <w:tcBorders>
              <w:bottom w:val="single" w:sz="12" w:space="0" w:color="auto"/>
            </w:tcBorders>
            <w:tcPrChange w:id="735" w:author="fstewart" w:date="2019-02-08T11:29:00Z">
              <w:tcPr>
                <w:tcW w:w="1847" w:type="dxa"/>
                <w:tcBorders>
                  <w:bottom w:val="single" w:sz="12" w:space="0" w:color="auto"/>
                </w:tcBorders>
              </w:tcPr>
            </w:tcPrChange>
          </w:tcPr>
          <w:p w14:paraId="5669D3D1" w14:textId="1A397BAA" w:rsidR="00DC5EFC" w:rsidRPr="002910B9" w:rsidDel="0000307B" w:rsidRDefault="00DC5EFC">
            <w:pPr>
              <w:jc w:val="center"/>
              <w:cnfStyle w:val="000000000000" w:firstRow="0" w:lastRow="0" w:firstColumn="0" w:lastColumn="0" w:oddVBand="0" w:evenVBand="0" w:oddHBand="0" w:evenHBand="0" w:firstRowFirstColumn="0" w:firstRowLastColumn="0" w:lastRowFirstColumn="0" w:lastRowLastColumn="0"/>
              <w:rPr>
                <w:del w:id="736" w:author="fstewart" w:date="2019-02-08T14:04:00Z"/>
                <w:rFonts w:cs="Times New Roman"/>
                <w:szCs w:val="24"/>
              </w:rPr>
            </w:pPr>
            <w:del w:id="737" w:author="fstewart" w:date="2019-02-01T14:15:00Z">
              <w:r w:rsidRPr="002910B9" w:rsidDel="007A711E">
                <w:rPr>
                  <w:rFonts w:cs="Times New Roman"/>
                  <w:szCs w:val="24"/>
                </w:rPr>
                <w:delText>0.77</w:delText>
              </w:r>
            </w:del>
          </w:p>
        </w:tc>
        <w:tc>
          <w:tcPr>
            <w:tcW w:w="2517" w:type="dxa"/>
            <w:tcBorders>
              <w:bottom w:val="single" w:sz="12" w:space="0" w:color="auto"/>
            </w:tcBorders>
            <w:tcPrChange w:id="738" w:author="fstewart" w:date="2019-02-08T11:29:00Z">
              <w:tcPr>
                <w:tcW w:w="2550" w:type="dxa"/>
                <w:tcBorders>
                  <w:bottom w:val="single" w:sz="12" w:space="0" w:color="auto"/>
                </w:tcBorders>
              </w:tcPr>
            </w:tcPrChange>
          </w:tcPr>
          <w:p w14:paraId="34EFE5CC" w14:textId="5AC9C89C" w:rsidR="00DC5EFC" w:rsidRPr="002910B9" w:rsidDel="0000307B" w:rsidRDefault="00DC5EFC" w:rsidP="003E48FA">
            <w:pPr>
              <w:jc w:val="center"/>
              <w:cnfStyle w:val="000000000000" w:firstRow="0" w:lastRow="0" w:firstColumn="0" w:lastColumn="0" w:oddVBand="0" w:evenVBand="0" w:oddHBand="0" w:evenHBand="0" w:firstRowFirstColumn="0" w:firstRowLastColumn="0" w:lastRowFirstColumn="0" w:lastRowLastColumn="0"/>
              <w:rPr>
                <w:del w:id="739" w:author="fstewart" w:date="2019-02-08T14:04:00Z"/>
                <w:rFonts w:cs="Times New Roman"/>
                <w:szCs w:val="24"/>
              </w:rPr>
            </w:pPr>
            <w:del w:id="740" w:author="fstewart" w:date="2019-02-01T14:16:00Z">
              <w:r w:rsidRPr="002910B9" w:rsidDel="007A711E">
                <w:rPr>
                  <w:rFonts w:cs="Times New Roman"/>
                  <w:szCs w:val="24"/>
                </w:rPr>
                <w:delText>0.77</w:delText>
              </w:r>
            </w:del>
          </w:p>
        </w:tc>
        <w:tc>
          <w:tcPr>
            <w:tcW w:w="2928" w:type="dxa"/>
            <w:tcBorders>
              <w:bottom w:val="single" w:sz="12" w:space="0" w:color="auto"/>
            </w:tcBorders>
            <w:tcPrChange w:id="741" w:author="fstewart" w:date="2019-02-08T11:29:00Z">
              <w:tcPr>
                <w:tcW w:w="2970" w:type="dxa"/>
                <w:tcBorders>
                  <w:bottom w:val="single" w:sz="12" w:space="0" w:color="auto"/>
                </w:tcBorders>
              </w:tcPr>
            </w:tcPrChange>
          </w:tcPr>
          <w:p w14:paraId="724F9A06" w14:textId="0A21FDF0" w:rsidR="00DC5EFC" w:rsidRPr="002910B9" w:rsidDel="0000307B" w:rsidRDefault="00DC5EFC" w:rsidP="003E48FA">
            <w:pPr>
              <w:jc w:val="right"/>
              <w:cnfStyle w:val="000000000000" w:firstRow="0" w:lastRow="0" w:firstColumn="0" w:lastColumn="0" w:oddVBand="0" w:evenVBand="0" w:oddHBand="0" w:evenHBand="0" w:firstRowFirstColumn="0" w:firstRowLastColumn="0" w:lastRowFirstColumn="0" w:lastRowLastColumn="0"/>
              <w:rPr>
                <w:del w:id="742" w:author="fstewart" w:date="2019-02-08T14:04:00Z"/>
                <w:rFonts w:cs="Times New Roman"/>
                <w:szCs w:val="24"/>
              </w:rPr>
            </w:pPr>
            <w:del w:id="743" w:author="fstewart" w:date="2019-02-08T14:04:00Z">
              <w:r w:rsidRPr="002910B9" w:rsidDel="0000307B">
                <w:rPr>
                  <w:rFonts w:cs="Times New Roman"/>
                  <w:szCs w:val="24"/>
                </w:rPr>
                <w:delText>$14,909</w:delText>
              </w:r>
            </w:del>
          </w:p>
        </w:tc>
      </w:tr>
      <w:tr w:rsidR="005333F5" w:rsidRPr="007B44CE" w:rsidDel="00D04833" w14:paraId="09588246" w14:textId="358160F5" w:rsidTr="005333F5">
        <w:trPr>
          <w:cnfStyle w:val="000000100000" w:firstRow="0" w:lastRow="0" w:firstColumn="0" w:lastColumn="0" w:oddVBand="0" w:evenVBand="0" w:oddHBand="1" w:evenHBand="0" w:firstRowFirstColumn="0" w:firstRowLastColumn="0" w:lastRowFirstColumn="0" w:lastRowLastColumn="0"/>
          <w:del w:id="744"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nil"/>
            </w:tcBorders>
            <w:tcPrChange w:id="745" w:author="fstewart" w:date="2019-02-08T11:29:00Z">
              <w:tcPr>
                <w:tcW w:w="2972" w:type="dxa"/>
                <w:tcBorders>
                  <w:top w:val="single" w:sz="12" w:space="0" w:color="auto"/>
                  <w:bottom w:val="nil"/>
                </w:tcBorders>
              </w:tcPr>
            </w:tcPrChange>
          </w:tcPr>
          <w:p w14:paraId="68C90D01" w14:textId="21876205" w:rsidR="005333F5" w:rsidRPr="00113FA7" w:rsidDel="00D04833" w:rsidRDefault="005333F5" w:rsidP="003E48FA">
            <w:pPr>
              <w:cnfStyle w:val="001000100000" w:firstRow="0" w:lastRow="0" w:firstColumn="1" w:lastColumn="0" w:oddVBand="0" w:evenVBand="0" w:oddHBand="1" w:evenHBand="0" w:firstRowFirstColumn="0" w:firstRowLastColumn="0" w:lastRowFirstColumn="0" w:lastRowLastColumn="0"/>
              <w:rPr>
                <w:del w:id="746" w:author="fstewart" w:date="2019-02-01T11:40:00Z"/>
                <w:rFonts w:cs="Times New Roman"/>
                <w:b w:val="0"/>
                <w:szCs w:val="24"/>
                <w:vertAlign w:val="superscript"/>
              </w:rPr>
            </w:pPr>
            <w:del w:id="747" w:author="fstewart" w:date="2019-02-01T11:40:00Z">
              <w:r w:rsidRPr="00113FA7" w:rsidDel="00D04833">
                <w:rPr>
                  <w:rFonts w:cs="Times New Roman"/>
                  <w:b w:val="0"/>
                  <w:szCs w:val="24"/>
                </w:rPr>
                <w:delText>Climate Change</w:delText>
              </w:r>
              <w:r w:rsidRPr="00113FA7" w:rsidDel="00D04833">
                <w:rPr>
                  <w:rFonts w:cs="Times New Roman"/>
                  <w:b w:val="0"/>
                  <w:szCs w:val="24"/>
                  <w:vertAlign w:val="superscript"/>
                </w:rPr>
                <w:delText>4</w:delText>
              </w:r>
            </w:del>
          </w:p>
        </w:tc>
        <w:tc>
          <w:tcPr>
            <w:tcW w:w="976" w:type="dxa"/>
            <w:tcBorders>
              <w:top w:val="none" w:sz="0" w:space="0" w:color="auto"/>
            </w:tcBorders>
            <w:tcPrChange w:id="748" w:author="fstewart" w:date="2019-02-08T11:29:00Z">
              <w:tcPr>
                <w:tcW w:w="856" w:type="dxa"/>
                <w:tcBorders>
                  <w:top w:val="single" w:sz="12" w:space="0" w:color="auto"/>
                </w:tcBorders>
              </w:tcPr>
            </w:tcPrChange>
          </w:tcPr>
          <w:p w14:paraId="0404CC63" w14:textId="668E194B"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749" w:author="fstewart" w:date="2019-02-01T11:40:00Z"/>
                <w:rFonts w:cs="Times New Roman"/>
                <w:szCs w:val="24"/>
              </w:rPr>
            </w:pPr>
            <w:del w:id="750" w:author="fstewart" w:date="2019-02-01T11:40:00Z">
              <w:r w:rsidRPr="00411729" w:rsidDel="00D04833">
                <w:rPr>
                  <w:rFonts w:cs="Times New Roman"/>
                  <w:szCs w:val="24"/>
                </w:rPr>
                <w:delText>1</w:delText>
              </w:r>
            </w:del>
          </w:p>
        </w:tc>
        <w:tc>
          <w:tcPr>
            <w:tcW w:w="1965" w:type="dxa"/>
            <w:tcBorders>
              <w:top w:val="none" w:sz="0" w:space="0" w:color="auto"/>
            </w:tcBorders>
            <w:tcPrChange w:id="751" w:author="fstewart" w:date="2019-02-08T11:29:00Z">
              <w:tcPr>
                <w:tcW w:w="1983" w:type="dxa"/>
                <w:tcBorders>
                  <w:top w:val="single" w:sz="12" w:space="0" w:color="auto"/>
                </w:tcBorders>
              </w:tcPr>
            </w:tcPrChange>
          </w:tcPr>
          <w:p w14:paraId="4721B074" w14:textId="564CB767"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752" w:author="fstewart" w:date="2019-02-01T11:40:00Z"/>
                <w:rFonts w:cs="Times New Roman"/>
                <w:szCs w:val="24"/>
              </w:rPr>
            </w:pPr>
            <w:del w:id="753" w:author="fstewart" w:date="2019-02-01T11:40:00Z">
              <w:r w:rsidRPr="00411729" w:rsidDel="00D04833">
                <w:rPr>
                  <w:rFonts w:cs="Times New Roman"/>
                  <w:szCs w:val="24"/>
                </w:rPr>
                <w:delText>0.93</w:delText>
              </w:r>
            </w:del>
          </w:p>
        </w:tc>
        <w:tc>
          <w:tcPr>
            <w:tcW w:w="1833" w:type="dxa"/>
            <w:tcBorders>
              <w:top w:val="none" w:sz="0" w:space="0" w:color="auto"/>
            </w:tcBorders>
            <w:tcPrChange w:id="754" w:author="fstewart" w:date="2019-02-08T11:29:00Z">
              <w:tcPr>
                <w:tcW w:w="1847" w:type="dxa"/>
                <w:tcBorders>
                  <w:top w:val="single" w:sz="12" w:space="0" w:color="auto"/>
                </w:tcBorders>
              </w:tcPr>
            </w:tcPrChange>
          </w:tcPr>
          <w:p w14:paraId="727B3EB5" w14:textId="17335683" w:rsidR="005333F5" w:rsidRPr="00113FA7"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755" w:author="fstewart" w:date="2019-02-01T11:40:00Z"/>
                <w:rFonts w:cs="Times New Roman"/>
                <w:szCs w:val="24"/>
                <w:rPrChange w:id="756" w:author="fstewart" w:date="2019-01-30T15:50:00Z">
                  <w:rPr>
                    <w:del w:id="757" w:author="fstewart" w:date="2019-02-01T11:40:00Z"/>
                    <w:rFonts w:cs="Times New Roman"/>
                    <w:b/>
                    <w:szCs w:val="24"/>
                  </w:rPr>
                </w:rPrChange>
              </w:rPr>
            </w:pPr>
            <w:del w:id="758" w:author="fstewart" w:date="2019-02-01T11:40:00Z">
              <w:r w:rsidRPr="00113FA7" w:rsidDel="00D04833">
                <w:rPr>
                  <w:rFonts w:cs="Times New Roman"/>
                  <w:szCs w:val="24"/>
                  <w:rPrChange w:id="759" w:author="fstewart" w:date="2019-01-30T15:50:00Z">
                    <w:rPr>
                      <w:rFonts w:cs="Times New Roman"/>
                      <w:b/>
                      <w:szCs w:val="24"/>
                    </w:rPr>
                  </w:rPrChange>
                </w:rPr>
                <w:delText>1.16</w:delText>
              </w:r>
            </w:del>
          </w:p>
        </w:tc>
        <w:tc>
          <w:tcPr>
            <w:tcW w:w="2517" w:type="dxa"/>
            <w:tcBorders>
              <w:top w:val="none" w:sz="0" w:space="0" w:color="auto"/>
            </w:tcBorders>
            <w:tcPrChange w:id="760" w:author="fstewart" w:date="2019-02-08T11:29:00Z">
              <w:tcPr>
                <w:tcW w:w="2550" w:type="dxa"/>
                <w:tcBorders>
                  <w:top w:val="single" w:sz="12" w:space="0" w:color="auto"/>
                </w:tcBorders>
              </w:tcPr>
            </w:tcPrChange>
          </w:tcPr>
          <w:p w14:paraId="7D21AD85" w14:textId="0ABCFEE7" w:rsidR="005333F5" w:rsidRPr="00113FA7"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761" w:author="fstewart" w:date="2019-02-01T11:40:00Z"/>
                <w:rFonts w:cs="Times New Roman"/>
                <w:szCs w:val="24"/>
                <w:rPrChange w:id="762" w:author="fstewart" w:date="2019-01-30T15:50:00Z">
                  <w:rPr>
                    <w:del w:id="763" w:author="fstewart" w:date="2019-02-01T11:40:00Z"/>
                    <w:rFonts w:cs="Times New Roman"/>
                    <w:b/>
                    <w:szCs w:val="24"/>
                  </w:rPr>
                </w:rPrChange>
              </w:rPr>
            </w:pPr>
            <w:del w:id="764" w:author="fstewart" w:date="2019-02-01T11:40:00Z">
              <w:r w:rsidRPr="00113FA7" w:rsidDel="00D04833">
                <w:rPr>
                  <w:rFonts w:cs="Times New Roman"/>
                  <w:szCs w:val="24"/>
                  <w:rPrChange w:id="765" w:author="fstewart" w:date="2019-01-30T15:50:00Z">
                    <w:rPr>
                      <w:rFonts w:cs="Times New Roman"/>
                      <w:b/>
                      <w:szCs w:val="24"/>
                    </w:rPr>
                  </w:rPrChange>
                </w:rPr>
                <w:delText>1.16</w:delText>
              </w:r>
            </w:del>
          </w:p>
        </w:tc>
        <w:tc>
          <w:tcPr>
            <w:tcW w:w="2928" w:type="dxa"/>
            <w:tcBorders>
              <w:top w:val="none" w:sz="0" w:space="0" w:color="auto"/>
            </w:tcBorders>
            <w:tcPrChange w:id="766" w:author="fstewart" w:date="2019-02-08T11:29:00Z">
              <w:tcPr>
                <w:tcW w:w="2970" w:type="dxa"/>
                <w:tcBorders>
                  <w:top w:val="single" w:sz="12" w:space="0" w:color="auto"/>
                </w:tcBorders>
              </w:tcPr>
            </w:tcPrChange>
          </w:tcPr>
          <w:p w14:paraId="100ACC9E" w14:textId="7980CC42" w:rsidR="005333F5" w:rsidRPr="00113FA7" w:rsidDel="00D04833" w:rsidRDefault="005333F5" w:rsidP="003E48FA">
            <w:pPr>
              <w:jc w:val="right"/>
              <w:cnfStyle w:val="000000100000" w:firstRow="0" w:lastRow="0" w:firstColumn="0" w:lastColumn="0" w:oddVBand="0" w:evenVBand="0" w:oddHBand="1" w:evenHBand="0" w:firstRowFirstColumn="0" w:firstRowLastColumn="0" w:lastRowFirstColumn="0" w:lastRowLastColumn="0"/>
              <w:rPr>
                <w:del w:id="767" w:author="fstewart" w:date="2019-02-01T11:40:00Z"/>
                <w:rFonts w:cs="Times New Roman"/>
                <w:szCs w:val="24"/>
              </w:rPr>
            </w:pPr>
            <w:del w:id="768" w:author="fstewart" w:date="2019-02-01T11:40:00Z">
              <w:r w:rsidRPr="00113FA7" w:rsidDel="00D04833">
                <w:rPr>
                  <w:rFonts w:cs="Times New Roman"/>
                  <w:szCs w:val="24"/>
                </w:rPr>
                <w:delText>-</w:delText>
              </w:r>
            </w:del>
          </w:p>
        </w:tc>
      </w:tr>
      <w:tr w:rsidR="005333F5" w:rsidRPr="007B44CE" w:rsidDel="00D04833" w14:paraId="5ADBFA75" w14:textId="3698F9D9" w:rsidTr="005333F5">
        <w:trPr>
          <w:del w:id="769"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770" w:author="fstewart" w:date="2019-02-08T11:29:00Z">
              <w:tcPr>
                <w:tcW w:w="2972" w:type="dxa"/>
                <w:tcBorders>
                  <w:top w:val="nil"/>
                  <w:bottom w:val="nil"/>
                </w:tcBorders>
              </w:tcPr>
            </w:tcPrChange>
          </w:tcPr>
          <w:p w14:paraId="238A65BD" w14:textId="3F71599E" w:rsidR="005333F5" w:rsidRPr="00113FA7" w:rsidDel="00D04833" w:rsidRDefault="005333F5" w:rsidP="003E48FA">
            <w:pPr>
              <w:rPr>
                <w:del w:id="771" w:author="fstewart" w:date="2019-02-01T11:40:00Z"/>
                <w:rFonts w:cs="Times New Roman"/>
                <w:b w:val="0"/>
                <w:szCs w:val="24"/>
              </w:rPr>
            </w:pPr>
          </w:p>
        </w:tc>
        <w:tc>
          <w:tcPr>
            <w:tcW w:w="976" w:type="dxa"/>
            <w:tcBorders>
              <w:bottom w:val="single" w:sz="12" w:space="0" w:color="auto"/>
            </w:tcBorders>
            <w:tcPrChange w:id="772" w:author="fstewart" w:date="2019-02-08T11:29:00Z">
              <w:tcPr>
                <w:tcW w:w="856" w:type="dxa"/>
              </w:tcPr>
            </w:tcPrChange>
          </w:tcPr>
          <w:p w14:paraId="0F6DC0E1" w14:textId="05949D85"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773" w:author="fstewart" w:date="2019-02-01T11:40:00Z"/>
                <w:rFonts w:cs="Times New Roman"/>
                <w:szCs w:val="24"/>
              </w:rPr>
            </w:pPr>
            <w:del w:id="774" w:author="fstewart" w:date="2019-02-01T11:40:00Z">
              <w:r w:rsidRPr="00411729" w:rsidDel="00D04833">
                <w:rPr>
                  <w:rFonts w:cs="Times New Roman"/>
                  <w:szCs w:val="24"/>
                </w:rPr>
                <w:delText>2</w:delText>
              </w:r>
            </w:del>
          </w:p>
        </w:tc>
        <w:tc>
          <w:tcPr>
            <w:tcW w:w="1965" w:type="dxa"/>
            <w:tcBorders>
              <w:bottom w:val="single" w:sz="12" w:space="0" w:color="auto"/>
            </w:tcBorders>
            <w:tcPrChange w:id="775" w:author="fstewart" w:date="2019-02-08T11:29:00Z">
              <w:tcPr>
                <w:tcW w:w="1983" w:type="dxa"/>
              </w:tcPr>
            </w:tcPrChange>
          </w:tcPr>
          <w:p w14:paraId="008D3A94" w14:textId="23B4D137"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776" w:author="fstewart" w:date="2019-02-01T11:40:00Z"/>
                <w:rFonts w:cs="Times New Roman"/>
                <w:szCs w:val="24"/>
              </w:rPr>
            </w:pPr>
            <w:del w:id="777" w:author="fstewart" w:date="2019-02-01T11:40:00Z">
              <w:r w:rsidRPr="00411729" w:rsidDel="00D04833">
                <w:rPr>
                  <w:rFonts w:cs="Times New Roman"/>
                  <w:szCs w:val="24"/>
                </w:rPr>
                <w:delText>0.93</w:delText>
              </w:r>
            </w:del>
          </w:p>
        </w:tc>
        <w:tc>
          <w:tcPr>
            <w:tcW w:w="1833" w:type="dxa"/>
            <w:tcBorders>
              <w:bottom w:val="single" w:sz="12" w:space="0" w:color="auto"/>
            </w:tcBorders>
            <w:tcPrChange w:id="778" w:author="fstewart" w:date="2019-02-08T11:29:00Z">
              <w:tcPr>
                <w:tcW w:w="1847" w:type="dxa"/>
              </w:tcPr>
            </w:tcPrChange>
          </w:tcPr>
          <w:p w14:paraId="450CF424" w14:textId="08F2248F"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779" w:author="fstewart" w:date="2019-02-01T11:40:00Z"/>
                <w:rFonts w:cs="Times New Roman"/>
                <w:szCs w:val="24"/>
              </w:rPr>
            </w:pPr>
            <w:del w:id="780" w:author="fstewart" w:date="2019-02-01T11:40:00Z">
              <w:r w:rsidRPr="00411729" w:rsidDel="00D04833">
                <w:rPr>
                  <w:rFonts w:cs="Times New Roman"/>
                  <w:szCs w:val="24"/>
                </w:rPr>
                <w:delText>0.00</w:delText>
              </w:r>
            </w:del>
          </w:p>
        </w:tc>
        <w:tc>
          <w:tcPr>
            <w:tcW w:w="2517" w:type="dxa"/>
            <w:tcBorders>
              <w:bottom w:val="single" w:sz="12" w:space="0" w:color="auto"/>
            </w:tcBorders>
            <w:tcPrChange w:id="781" w:author="fstewart" w:date="2019-02-08T11:29:00Z">
              <w:tcPr>
                <w:tcW w:w="2550" w:type="dxa"/>
              </w:tcPr>
            </w:tcPrChange>
          </w:tcPr>
          <w:p w14:paraId="1CFEE1A6" w14:textId="30CD493C"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782" w:author="fstewart" w:date="2019-02-01T11:40:00Z"/>
                <w:rFonts w:cs="Times New Roman"/>
                <w:szCs w:val="24"/>
              </w:rPr>
            </w:pPr>
            <w:del w:id="783" w:author="fstewart" w:date="2019-02-01T11:40:00Z">
              <w:r w:rsidRPr="00411729" w:rsidDel="00D04833">
                <w:rPr>
                  <w:rFonts w:cs="Times New Roman"/>
                  <w:szCs w:val="24"/>
                </w:rPr>
                <w:delText>0.00</w:delText>
              </w:r>
            </w:del>
          </w:p>
        </w:tc>
        <w:tc>
          <w:tcPr>
            <w:tcW w:w="2928" w:type="dxa"/>
            <w:tcBorders>
              <w:bottom w:val="single" w:sz="12" w:space="0" w:color="auto"/>
            </w:tcBorders>
            <w:tcPrChange w:id="784" w:author="fstewart" w:date="2019-02-08T11:29:00Z">
              <w:tcPr>
                <w:tcW w:w="2970" w:type="dxa"/>
              </w:tcPr>
            </w:tcPrChange>
          </w:tcPr>
          <w:p w14:paraId="792350B4" w14:textId="02829F66" w:rsidR="005333F5" w:rsidRPr="00411729" w:rsidDel="00D04833" w:rsidRDefault="005333F5" w:rsidP="003E48FA">
            <w:pPr>
              <w:jc w:val="right"/>
              <w:cnfStyle w:val="000000000000" w:firstRow="0" w:lastRow="0" w:firstColumn="0" w:lastColumn="0" w:oddVBand="0" w:evenVBand="0" w:oddHBand="0" w:evenHBand="0" w:firstRowFirstColumn="0" w:firstRowLastColumn="0" w:lastRowFirstColumn="0" w:lastRowLastColumn="0"/>
              <w:rPr>
                <w:del w:id="785" w:author="fstewart" w:date="2019-02-01T11:40:00Z"/>
                <w:rFonts w:cs="Times New Roman"/>
                <w:szCs w:val="24"/>
              </w:rPr>
            </w:pPr>
            <w:del w:id="786" w:author="fstewart" w:date="2019-02-01T11:40:00Z">
              <w:r w:rsidRPr="00411729" w:rsidDel="00D04833">
                <w:rPr>
                  <w:rFonts w:cs="Times New Roman"/>
                  <w:szCs w:val="24"/>
                </w:rPr>
                <w:delText>-</w:delText>
              </w:r>
            </w:del>
          </w:p>
        </w:tc>
      </w:tr>
      <w:tr w:rsidR="005333F5" w:rsidRPr="007B44CE" w:rsidDel="00D04833" w14:paraId="19A92C91" w14:textId="4C62D2E8" w:rsidTr="005333F5">
        <w:trPr>
          <w:cnfStyle w:val="000000100000" w:firstRow="0" w:lastRow="0" w:firstColumn="0" w:lastColumn="0" w:oddVBand="0" w:evenVBand="0" w:oddHBand="1" w:evenHBand="0" w:firstRowFirstColumn="0" w:firstRowLastColumn="0" w:lastRowFirstColumn="0" w:lastRowLastColumn="0"/>
          <w:del w:id="787"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788" w:author="fstewart" w:date="2019-02-08T11:29:00Z">
              <w:tcPr>
                <w:tcW w:w="2972" w:type="dxa"/>
                <w:tcBorders>
                  <w:top w:val="nil"/>
                  <w:bottom w:val="nil"/>
                </w:tcBorders>
              </w:tcPr>
            </w:tcPrChange>
          </w:tcPr>
          <w:p w14:paraId="44243817" w14:textId="25B5D2EC" w:rsidR="005333F5" w:rsidRPr="00113FA7" w:rsidDel="00D04833" w:rsidRDefault="005333F5" w:rsidP="003E48FA">
            <w:pPr>
              <w:cnfStyle w:val="001000100000" w:firstRow="0" w:lastRow="0" w:firstColumn="1" w:lastColumn="0" w:oddVBand="0" w:evenVBand="0" w:oddHBand="1" w:evenHBand="0" w:firstRowFirstColumn="0" w:firstRowLastColumn="0" w:lastRowFirstColumn="0" w:lastRowLastColumn="0"/>
              <w:rPr>
                <w:del w:id="789" w:author="fstewart" w:date="2019-02-01T11:40:00Z"/>
                <w:rFonts w:cs="Times New Roman"/>
                <w:b w:val="0"/>
                <w:szCs w:val="24"/>
              </w:rPr>
            </w:pPr>
          </w:p>
        </w:tc>
        <w:tc>
          <w:tcPr>
            <w:tcW w:w="976" w:type="dxa"/>
            <w:tcBorders>
              <w:bottom w:val="single" w:sz="12" w:space="0" w:color="auto"/>
            </w:tcBorders>
            <w:tcPrChange w:id="790" w:author="fstewart" w:date="2019-02-08T11:29:00Z">
              <w:tcPr>
                <w:tcW w:w="856" w:type="dxa"/>
              </w:tcPr>
            </w:tcPrChange>
          </w:tcPr>
          <w:p w14:paraId="3C889F2D" w14:textId="6829B03E"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791" w:author="fstewart" w:date="2019-02-01T11:40:00Z"/>
                <w:rFonts w:cs="Times New Roman"/>
                <w:szCs w:val="24"/>
              </w:rPr>
            </w:pPr>
            <w:del w:id="792" w:author="fstewart" w:date="2019-02-01T11:40:00Z">
              <w:r w:rsidRPr="00411729" w:rsidDel="00D04833">
                <w:rPr>
                  <w:rFonts w:cs="Times New Roman"/>
                  <w:szCs w:val="24"/>
                </w:rPr>
                <w:delText>3</w:delText>
              </w:r>
            </w:del>
          </w:p>
        </w:tc>
        <w:tc>
          <w:tcPr>
            <w:tcW w:w="1965" w:type="dxa"/>
            <w:tcBorders>
              <w:bottom w:val="single" w:sz="12" w:space="0" w:color="auto"/>
            </w:tcBorders>
            <w:tcPrChange w:id="793" w:author="fstewart" w:date="2019-02-08T11:29:00Z">
              <w:tcPr>
                <w:tcW w:w="1983" w:type="dxa"/>
              </w:tcPr>
            </w:tcPrChange>
          </w:tcPr>
          <w:p w14:paraId="604F4C80" w14:textId="1F5F0BF7"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794" w:author="fstewart" w:date="2019-02-01T11:40:00Z"/>
                <w:rFonts w:cs="Times New Roman"/>
                <w:szCs w:val="24"/>
              </w:rPr>
            </w:pPr>
            <w:del w:id="795" w:author="fstewart" w:date="2019-02-01T11:40:00Z">
              <w:r w:rsidRPr="00411729" w:rsidDel="00D04833">
                <w:rPr>
                  <w:rFonts w:cs="Times New Roman"/>
                  <w:szCs w:val="24"/>
                </w:rPr>
                <w:delText>0.93</w:delText>
              </w:r>
            </w:del>
          </w:p>
        </w:tc>
        <w:tc>
          <w:tcPr>
            <w:tcW w:w="1833" w:type="dxa"/>
            <w:tcBorders>
              <w:bottom w:val="single" w:sz="12" w:space="0" w:color="auto"/>
            </w:tcBorders>
            <w:tcPrChange w:id="796" w:author="fstewart" w:date="2019-02-08T11:29:00Z">
              <w:tcPr>
                <w:tcW w:w="1847" w:type="dxa"/>
              </w:tcPr>
            </w:tcPrChange>
          </w:tcPr>
          <w:p w14:paraId="5D36AB75" w14:textId="1C5AC831"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797" w:author="fstewart" w:date="2019-02-01T11:40:00Z"/>
                <w:rFonts w:cs="Times New Roman"/>
                <w:szCs w:val="24"/>
              </w:rPr>
            </w:pPr>
            <w:del w:id="798" w:author="fstewart" w:date="2019-02-01T11:40:00Z">
              <w:r w:rsidRPr="00411729" w:rsidDel="00D04833">
                <w:rPr>
                  <w:rFonts w:cs="Times New Roman"/>
                  <w:szCs w:val="24"/>
                </w:rPr>
                <w:delText>0.69</w:delText>
              </w:r>
            </w:del>
          </w:p>
        </w:tc>
        <w:tc>
          <w:tcPr>
            <w:tcW w:w="2517" w:type="dxa"/>
            <w:tcBorders>
              <w:bottom w:val="single" w:sz="12" w:space="0" w:color="auto"/>
            </w:tcBorders>
            <w:tcPrChange w:id="799" w:author="fstewart" w:date="2019-02-08T11:29:00Z">
              <w:tcPr>
                <w:tcW w:w="2550" w:type="dxa"/>
              </w:tcPr>
            </w:tcPrChange>
          </w:tcPr>
          <w:p w14:paraId="155C82FF" w14:textId="61BEC1E3" w:rsidR="005333F5" w:rsidRPr="00411729" w:rsidDel="00D04833" w:rsidRDefault="005333F5" w:rsidP="003E48FA">
            <w:pPr>
              <w:jc w:val="center"/>
              <w:cnfStyle w:val="000000100000" w:firstRow="0" w:lastRow="0" w:firstColumn="0" w:lastColumn="0" w:oddVBand="0" w:evenVBand="0" w:oddHBand="1" w:evenHBand="0" w:firstRowFirstColumn="0" w:firstRowLastColumn="0" w:lastRowFirstColumn="0" w:lastRowLastColumn="0"/>
              <w:rPr>
                <w:del w:id="800" w:author="fstewart" w:date="2019-02-01T11:40:00Z"/>
                <w:rFonts w:cs="Times New Roman"/>
                <w:szCs w:val="24"/>
              </w:rPr>
            </w:pPr>
            <w:del w:id="801" w:author="fstewart" w:date="2019-02-01T11:40:00Z">
              <w:r w:rsidRPr="00411729" w:rsidDel="00D04833">
                <w:rPr>
                  <w:rFonts w:cs="Times New Roman"/>
                  <w:szCs w:val="24"/>
                </w:rPr>
                <w:delText>0.69</w:delText>
              </w:r>
            </w:del>
          </w:p>
        </w:tc>
        <w:tc>
          <w:tcPr>
            <w:tcW w:w="2928" w:type="dxa"/>
            <w:tcBorders>
              <w:bottom w:val="single" w:sz="12" w:space="0" w:color="auto"/>
            </w:tcBorders>
            <w:tcPrChange w:id="802" w:author="fstewart" w:date="2019-02-08T11:29:00Z">
              <w:tcPr>
                <w:tcW w:w="2970" w:type="dxa"/>
              </w:tcPr>
            </w:tcPrChange>
          </w:tcPr>
          <w:p w14:paraId="191A1BCC" w14:textId="6E21033E" w:rsidR="005333F5" w:rsidRPr="00411729" w:rsidDel="00D04833" w:rsidRDefault="005333F5" w:rsidP="003E48FA">
            <w:pPr>
              <w:jc w:val="right"/>
              <w:cnfStyle w:val="000000100000" w:firstRow="0" w:lastRow="0" w:firstColumn="0" w:lastColumn="0" w:oddVBand="0" w:evenVBand="0" w:oddHBand="1" w:evenHBand="0" w:firstRowFirstColumn="0" w:firstRowLastColumn="0" w:lastRowFirstColumn="0" w:lastRowLastColumn="0"/>
              <w:rPr>
                <w:del w:id="803" w:author="fstewart" w:date="2019-02-01T11:40:00Z"/>
                <w:rFonts w:cs="Times New Roman"/>
                <w:szCs w:val="24"/>
              </w:rPr>
            </w:pPr>
            <w:del w:id="804" w:author="fstewart" w:date="2019-02-01T11:40:00Z">
              <w:r w:rsidRPr="00411729" w:rsidDel="00D04833">
                <w:rPr>
                  <w:rFonts w:cs="Times New Roman"/>
                  <w:szCs w:val="24"/>
                </w:rPr>
                <w:delText>-</w:delText>
              </w:r>
            </w:del>
          </w:p>
        </w:tc>
      </w:tr>
      <w:tr w:rsidR="005333F5" w:rsidRPr="007B44CE" w:rsidDel="00D04833" w14:paraId="46C14F1A" w14:textId="25A4FD34" w:rsidTr="005333F5">
        <w:trPr>
          <w:del w:id="805" w:author="fstewart" w:date="2019-02-01T11:40:00Z"/>
        </w:trPr>
        <w:tc>
          <w:tcPr>
            <w:cnfStyle w:val="001000000000" w:firstRow="0" w:lastRow="0" w:firstColumn="1" w:lastColumn="0" w:oddVBand="0" w:evenVBand="0" w:oddHBand="0" w:evenHBand="0" w:firstRowFirstColumn="0" w:firstRowLastColumn="0" w:lastRowFirstColumn="0" w:lastRowLastColumn="0"/>
            <w:tcW w:w="2959" w:type="dxa"/>
            <w:tcBorders>
              <w:top w:val="nil"/>
              <w:bottom w:val="single" w:sz="12" w:space="0" w:color="auto"/>
            </w:tcBorders>
            <w:tcPrChange w:id="806" w:author="fstewart" w:date="2019-02-08T11:29:00Z">
              <w:tcPr>
                <w:tcW w:w="2972" w:type="dxa"/>
                <w:tcBorders>
                  <w:top w:val="nil"/>
                  <w:bottom w:val="single" w:sz="12" w:space="0" w:color="auto"/>
                </w:tcBorders>
              </w:tcPr>
            </w:tcPrChange>
          </w:tcPr>
          <w:p w14:paraId="0A1F66C9" w14:textId="0641F1D4" w:rsidR="005333F5" w:rsidRPr="00113FA7" w:rsidDel="00D04833" w:rsidRDefault="005333F5" w:rsidP="003E48FA">
            <w:pPr>
              <w:rPr>
                <w:del w:id="807" w:author="fstewart" w:date="2019-02-01T11:40:00Z"/>
                <w:rFonts w:cs="Times New Roman"/>
                <w:b w:val="0"/>
                <w:szCs w:val="24"/>
              </w:rPr>
            </w:pPr>
          </w:p>
        </w:tc>
        <w:tc>
          <w:tcPr>
            <w:tcW w:w="976" w:type="dxa"/>
            <w:tcBorders>
              <w:bottom w:val="single" w:sz="12" w:space="0" w:color="auto"/>
            </w:tcBorders>
            <w:tcPrChange w:id="808" w:author="fstewart" w:date="2019-02-08T11:29:00Z">
              <w:tcPr>
                <w:tcW w:w="856" w:type="dxa"/>
                <w:tcBorders>
                  <w:bottom w:val="single" w:sz="12" w:space="0" w:color="auto"/>
                </w:tcBorders>
              </w:tcPr>
            </w:tcPrChange>
          </w:tcPr>
          <w:p w14:paraId="71B6D1A8" w14:textId="2AE6FE3A"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809" w:author="fstewart" w:date="2019-02-01T11:40:00Z"/>
                <w:rFonts w:cs="Times New Roman"/>
                <w:szCs w:val="24"/>
              </w:rPr>
            </w:pPr>
            <w:del w:id="810" w:author="fstewart" w:date="2019-02-01T11:40:00Z">
              <w:r w:rsidRPr="00411729" w:rsidDel="00D04833">
                <w:rPr>
                  <w:rFonts w:cs="Times New Roman"/>
                  <w:szCs w:val="24"/>
                </w:rPr>
                <w:delText>mean</w:delText>
              </w:r>
            </w:del>
          </w:p>
        </w:tc>
        <w:tc>
          <w:tcPr>
            <w:tcW w:w="1965" w:type="dxa"/>
            <w:tcBorders>
              <w:bottom w:val="single" w:sz="12" w:space="0" w:color="auto"/>
            </w:tcBorders>
            <w:tcPrChange w:id="811" w:author="fstewart" w:date="2019-02-08T11:29:00Z">
              <w:tcPr>
                <w:tcW w:w="1983" w:type="dxa"/>
                <w:tcBorders>
                  <w:bottom w:val="single" w:sz="12" w:space="0" w:color="auto"/>
                </w:tcBorders>
              </w:tcPr>
            </w:tcPrChange>
          </w:tcPr>
          <w:p w14:paraId="0D96136B" w14:textId="57EA6364"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812" w:author="fstewart" w:date="2019-02-01T11:40:00Z"/>
                <w:rFonts w:cs="Times New Roman"/>
                <w:szCs w:val="24"/>
              </w:rPr>
            </w:pPr>
            <w:del w:id="813" w:author="fstewart" w:date="2019-02-01T11:40:00Z">
              <w:r w:rsidRPr="00411729" w:rsidDel="00D04833">
                <w:rPr>
                  <w:rFonts w:cs="Times New Roman"/>
                  <w:szCs w:val="24"/>
                </w:rPr>
                <w:delText>0.93</w:delText>
              </w:r>
            </w:del>
          </w:p>
        </w:tc>
        <w:tc>
          <w:tcPr>
            <w:tcW w:w="1833" w:type="dxa"/>
            <w:tcBorders>
              <w:bottom w:val="single" w:sz="12" w:space="0" w:color="auto"/>
            </w:tcBorders>
            <w:tcPrChange w:id="814" w:author="fstewart" w:date="2019-02-08T11:29:00Z">
              <w:tcPr>
                <w:tcW w:w="1847" w:type="dxa"/>
                <w:tcBorders>
                  <w:bottom w:val="single" w:sz="12" w:space="0" w:color="auto"/>
                </w:tcBorders>
              </w:tcPr>
            </w:tcPrChange>
          </w:tcPr>
          <w:p w14:paraId="5173AD3D" w14:textId="55F3E1C5"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815" w:author="fstewart" w:date="2019-02-01T11:40:00Z"/>
                <w:rFonts w:cs="Times New Roman"/>
                <w:szCs w:val="24"/>
              </w:rPr>
            </w:pPr>
            <w:del w:id="816" w:author="fstewart" w:date="2019-02-01T11:40:00Z">
              <w:r w:rsidRPr="00411729" w:rsidDel="00D04833">
                <w:rPr>
                  <w:rFonts w:cs="Times New Roman"/>
                  <w:szCs w:val="24"/>
                </w:rPr>
                <w:delText>0.61</w:delText>
              </w:r>
            </w:del>
          </w:p>
        </w:tc>
        <w:tc>
          <w:tcPr>
            <w:tcW w:w="2517" w:type="dxa"/>
            <w:tcBorders>
              <w:bottom w:val="single" w:sz="12" w:space="0" w:color="auto"/>
            </w:tcBorders>
            <w:tcPrChange w:id="817" w:author="fstewart" w:date="2019-02-08T11:29:00Z">
              <w:tcPr>
                <w:tcW w:w="2550" w:type="dxa"/>
                <w:tcBorders>
                  <w:bottom w:val="single" w:sz="12" w:space="0" w:color="auto"/>
                </w:tcBorders>
              </w:tcPr>
            </w:tcPrChange>
          </w:tcPr>
          <w:p w14:paraId="5DC9CDEE" w14:textId="082938BB" w:rsidR="005333F5" w:rsidRPr="00411729" w:rsidDel="00D04833" w:rsidRDefault="005333F5" w:rsidP="003E48FA">
            <w:pPr>
              <w:jc w:val="center"/>
              <w:cnfStyle w:val="000000000000" w:firstRow="0" w:lastRow="0" w:firstColumn="0" w:lastColumn="0" w:oddVBand="0" w:evenVBand="0" w:oddHBand="0" w:evenHBand="0" w:firstRowFirstColumn="0" w:firstRowLastColumn="0" w:lastRowFirstColumn="0" w:lastRowLastColumn="0"/>
              <w:rPr>
                <w:del w:id="818" w:author="fstewart" w:date="2019-02-01T11:40:00Z"/>
                <w:rFonts w:cs="Times New Roman"/>
                <w:szCs w:val="24"/>
              </w:rPr>
            </w:pPr>
            <w:del w:id="819" w:author="fstewart" w:date="2019-02-01T11:40:00Z">
              <w:r w:rsidRPr="00411729" w:rsidDel="00D04833">
                <w:rPr>
                  <w:rFonts w:cs="Times New Roman"/>
                  <w:szCs w:val="24"/>
                </w:rPr>
                <w:delText>0.61</w:delText>
              </w:r>
            </w:del>
          </w:p>
        </w:tc>
        <w:tc>
          <w:tcPr>
            <w:tcW w:w="2928" w:type="dxa"/>
            <w:tcBorders>
              <w:bottom w:val="single" w:sz="12" w:space="0" w:color="auto"/>
            </w:tcBorders>
            <w:tcPrChange w:id="820" w:author="fstewart" w:date="2019-02-08T11:29:00Z">
              <w:tcPr>
                <w:tcW w:w="2970" w:type="dxa"/>
                <w:tcBorders>
                  <w:bottom w:val="single" w:sz="12" w:space="0" w:color="auto"/>
                </w:tcBorders>
              </w:tcPr>
            </w:tcPrChange>
          </w:tcPr>
          <w:p w14:paraId="21EE1C53" w14:textId="30722292" w:rsidR="005333F5" w:rsidRPr="00411729" w:rsidDel="00D04833" w:rsidRDefault="005333F5" w:rsidP="003E48FA">
            <w:pPr>
              <w:jc w:val="right"/>
              <w:cnfStyle w:val="000000000000" w:firstRow="0" w:lastRow="0" w:firstColumn="0" w:lastColumn="0" w:oddVBand="0" w:evenVBand="0" w:oddHBand="0" w:evenHBand="0" w:firstRowFirstColumn="0" w:firstRowLastColumn="0" w:lastRowFirstColumn="0" w:lastRowLastColumn="0"/>
              <w:rPr>
                <w:del w:id="821" w:author="fstewart" w:date="2019-02-01T11:40:00Z"/>
                <w:rFonts w:cs="Times New Roman"/>
                <w:szCs w:val="24"/>
              </w:rPr>
            </w:pPr>
            <w:del w:id="822" w:author="fstewart" w:date="2019-02-01T11:40:00Z">
              <w:r w:rsidRPr="00411729" w:rsidDel="00D04833">
                <w:rPr>
                  <w:rFonts w:cs="Times New Roman"/>
                  <w:szCs w:val="24"/>
                </w:rPr>
                <w:delText>-</w:delText>
              </w:r>
            </w:del>
          </w:p>
        </w:tc>
      </w:tr>
    </w:tbl>
    <w:p w14:paraId="5D7ED4F9" w14:textId="1B03C634" w:rsidR="003655D5" w:rsidRPr="00363E50" w:rsidDel="0000307B" w:rsidRDefault="003655D5" w:rsidP="00DC5EFC">
      <w:pPr>
        <w:rPr>
          <w:del w:id="823" w:author="fstewart" w:date="2019-02-08T14:04:00Z"/>
          <w:rFonts w:cs="Times New Roman"/>
          <w:color w:val="00B050"/>
          <w:szCs w:val="24"/>
        </w:rPr>
      </w:pPr>
      <w:del w:id="824" w:author="fstewart" w:date="2019-02-08T14:04:00Z">
        <w:r w:rsidRPr="00363E50" w:rsidDel="0000307B">
          <w:rPr>
            <w:rFonts w:cs="Times New Roman"/>
            <w:color w:val="00B050"/>
            <w:szCs w:val="24"/>
            <w:vertAlign w:val="superscript"/>
          </w:rPr>
          <w:delText>a</w:delText>
        </w:r>
        <w:r w:rsidRPr="00363E50" w:rsidDel="0000307B">
          <w:rPr>
            <w:rFonts w:cs="Times New Roman"/>
            <w:color w:val="00B050"/>
            <w:szCs w:val="24"/>
          </w:rPr>
          <w:delText xml:space="preserve">Boreal caribou population data used for each study area are: </w:delText>
        </w:r>
      </w:del>
    </w:p>
    <w:p w14:paraId="2AFA8B81" w14:textId="7AD7689E" w:rsidR="003655D5" w:rsidRPr="00363E50" w:rsidDel="0000307B" w:rsidRDefault="003655D5" w:rsidP="007B44CE">
      <w:pPr>
        <w:pStyle w:val="ListParagraph"/>
        <w:numPr>
          <w:ilvl w:val="0"/>
          <w:numId w:val="35"/>
        </w:numPr>
        <w:rPr>
          <w:del w:id="825" w:author="fstewart" w:date="2019-02-08T14:04:00Z"/>
          <w:color w:val="00B050"/>
        </w:rPr>
      </w:pPr>
      <w:del w:id="826" w:author="fstewart" w:date="2019-02-08T14:04:00Z">
        <w:r w:rsidRPr="00363E50" w:rsidDel="0000307B">
          <w:rPr>
            <w:color w:val="00B050"/>
          </w:rPr>
          <w:delText>Chinchaga herd (N = 250, recruitment = 0.13, adult female survival = 0.87; ECCC 2008; Appendix 6.5 Table 1),</w:delText>
        </w:r>
      </w:del>
    </w:p>
    <w:p w14:paraId="4CA11D1F" w14:textId="2FB06BB9" w:rsidR="003655D5" w:rsidRPr="00C47260" w:rsidDel="000E701F" w:rsidRDefault="003655D5" w:rsidP="007B44CE">
      <w:pPr>
        <w:pStyle w:val="ListParagraph"/>
        <w:numPr>
          <w:ilvl w:val="0"/>
          <w:numId w:val="35"/>
        </w:numPr>
        <w:rPr>
          <w:del w:id="827" w:author="fstewart" w:date="2019-02-08T11:30:00Z"/>
          <w:color w:val="00B050"/>
          <w:highlight w:val="red"/>
          <w:rPrChange w:id="828" w:author="fstewart" w:date="2019-02-05T11:50:00Z">
            <w:rPr>
              <w:del w:id="829" w:author="fstewart" w:date="2019-02-08T11:30:00Z"/>
              <w:color w:val="00B050"/>
            </w:rPr>
          </w:rPrChange>
        </w:rPr>
      </w:pPr>
      <w:del w:id="830" w:author="fstewart" w:date="2019-02-08T11:30:00Z">
        <w:r w:rsidRPr="00C47260" w:rsidDel="000E701F">
          <w:rPr>
            <w:color w:val="00B050"/>
            <w:highlight w:val="red"/>
            <w:rPrChange w:id="831" w:author="fstewart" w:date="2019-02-05T11:50:00Z">
              <w:rPr>
                <w:color w:val="00B050"/>
              </w:rPr>
            </w:rPrChange>
          </w:rPr>
          <w:delText xml:space="preserve">Composed data (N = 600, recruitment = 0.30, adult female survival = 0.85), and </w:delText>
        </w:r>
      </w:del>
    </w:p>
    <w:p w14:paraId="330DAA46" w14:textId="0295ED5F" w:rsidR="00E904F0" w:rsidRPr="000E701F" w:rsidDel="0000307B" w:rsidRDefault="003655D5">
      <w:pPr>
        <w:ind w:left="720"/>
        <w:rPr>
          <w:del w:id="832" w:author="fstewart" w:date="2019-02-08T14:04:00Z"/>
          <w:color w:val="00B050"/>
          <w:rPrChange w:id="833" w:author="fstewart" w:date="2019-02-08T11:31:00Z">
            <w:rPr>
              <w:del w:id="834" w:author="fstewart" w:date="2019-02-08T14:04:00Z"/>
            </w:rPr>
          </w:rPrChange>
        </w:rPr>
        <w:pPrChange w:id="835" w:author="fstewart" w:date="2019-02-08T11:31:00Z">
          <w:pPr>
            <w:pStyle w:val="ListParagraph"/>
            <w:numPr>
              <w:numId w:val="35"/>
            </w:numPr>
            <w:ind w:left="1080"/>
          </w:pPr>
        </w:pPrChange>
      </w:pPr>
      <w:del w:id="836" w:author="fstewart" w:date="2019-02-08T14:04:00Z">
        <w:r w:rsidRPr="00363E50" w:rsidDel="0000307B">
          <w:rPr>
            <w:color w:val="00B050"/>
          </w:rPr>
          <w:delText>Snake-Sahtahneh herd (N = 360, recruitment = 0.072, adult female survival = 0.94; ECCC 2008; Appendix 6.5 Table 1).</w:delText>
        </w:r>
      </w:del>
    </w:p>
    <w:p w14:paraId="25980A0D" w14:textId="12CE2C66" w:rsidR="00DC5EFC" w:rsidRPr="00363E50" w:rsidDel="0000307B" w:rsidRDefault="00DC5EFC" w:rsidP="00DC5EFC">
      <w:pPr>
        <w:rPr>
          <w:del w:id="837" w:author="fstewart" w:date="2019-02-08T14:04:00Z"/>
          <w:rFonts w:cs="Times New Roman"/>
          <w:color w:val="00B050"/>
          <w:szCs w:val="24"/>
        </w:rPr>
      </w:pPr>
      <w:del w:id="838" w:author="fstewart" w:date="2019-02-08T14:04:00Z">
        <w:r w:rsidRPr="00363E50" w:rsidDel="0000307B">
          <w:rPr>
            <w:rFonts w:cs="Times New Roman"/>
            <w:color w:val="00B050"/>
            <w:szCs w:val="24"/>
            <w:vertAlign w:val="superscript"/>
          </w:rPr>
          <w:delText>1</w:delText>
        </w:r>
        <w:r w:rsidRPr="00363E50" w:rsidDel="0000307B">
          <w:rPr>
            <w:rFonts w:cs="Times New Roman"/>
            <w:color w:val="00B050"/>
            <w:szCs w:val="24"/>
          </w:rPr>
          <w:delText>Cost estimates obtained from Schneider et al. 2010 - estimated as 35/km^2. Threshold estimates obtained from BC grey wolf management plan – 80% of area (as a proxy for 80% of the population) needs to be targeted to effectively reduce wolf densities.</w:delText>
        </w:r>
      </w:del>
    </w:p>
    <w:p w14:paraId="54C66053" w14:textId="52AEBF10" w:rsidR="00DC5EFC" w:rsidRPr="00363E50" w:rsidDel="0000307B" w:rsidRDefault="00DC5EFC" w:rsidP="00DC5EFC">
      <w:pPr>
        <w:rPr>
          <w:del w:id="839" w:author="fstewart" w:date="2019-02-08T14:04:00Z"/>
          <w:rFonts w:cs="Times New Roman"/>
          <w:color w:val="00B050"/>
          <w:szCs w:val="24"/>
        </w:rPr>
      </w:pPr>
      <w:del w:id="840" w:author="fstewart" w:date="2019-02-08T14:04:00Z">
        <w:r w:rsidRPr="00363E50" w:rsidDel="0000307B">
          <w:rPr>
            <w:rFonts w:cs="Times New Roman"/>
            <w:color w:val="00B050"/>
            <w:szCs w:val="24"/>
            <w:vertAlign w:val="superscript"/>
          </w:rPr>
          <w:delText>2</w:delText>
        </w:r>
        <w:r w:rsidRPr="00363E50" w:rsidDel="0000307B">
          <w:rPr>
            <w:rFonts w:cs="Times New Roman"/>
            <w:color w:val="00B050"/>
            <w:szCs w:val="24"/>
          </w:rPr>
          <w:delText xml:space="preserve">Maternity penning cost estimates were obtained from both </w:delText>
        </w:r>
        <w:r w:rsidR="003E48FA" w:rsidRPr="00363E50" w:rsidDel="0000307B">
          <w:rPr>
            <w:rFonts w:cs="Times New Roman"/>
            <w:color w:val="00B050"/>
            <w:szCs w:val="24"/>
          </w:rPr>
          <w:delText xml:space="preserve">S. </w:delText>
        </w:r>
        <w:r w:rsidRPr="00363E50" w:rsidDel="0000307B">
          <w:rPr>
            <w:rFonts w:cs="Times New Roman"/>
            <w:color w:val="00B050"/>
            <w:szCs w:val="24"/>
          </w:rPr>
          <w:delText xml:space="preserve">McNay and </w:delText>
        </w:r>
        <w:r w:rsidR="003E48FA" w:rsidRPr="00363E50" w:rsidDel="0000307B">
          <w:rPr>
            <w:rFonts w:cs="Times New Roman"/>
            <w:color w:val="00B050"/>
            <w:szCs w:val="24"/>
          </w:rPr>
          <w:delText xml:space="preserve">R. </w:delText>
        </w:r>
        <w:r w:rsidRPr="00363E50" w:rsidDel="0000307B">
          <w:rPr>
            <w:rFonts w:cs="Times New Roman"/>
            <w:color w:val="00B050"/>
            <w:szCs w:val="24"/>
          </w:rPr>
          <w:delText xml:space="preserve">Serroya pers. coms – both of which centered around $500,000 to $550,000 per year. </w:delText>
        </w:r>
        <w:r w:rsidR="003655D5" w:rsidRPr="00363E50" w:rsidDel="0000307B">
          <w:rPr>
            <w:rFonts w:cs="Times New Roman"/>
            <w:color w:val="00B050"/>
            <w:szCs w:val="24"/>
          </w:rPr>
          <w:delText>The costs of exclosures are implicitly included in</w:delText>
        </w:r>
        <w:r w:rsidRPr="00363E50" w:rsidDel="0000307B">
          <w:rPr>
            <w:rFonts w:cs="Times New Roman"/>
            <w:color w:val="00B050"/>
            <w:szCs w:val="24"/>
          </w:rPr>
          <w:delText xml:space="preserve"> a maternal penning cost, and maintenance of a fence is of minimal expense (S. McNay pers. com).</w:delText>
        </w:r>
      </w:del>
    </w:p>
    <w:p w14:paraId="596A400E" w14:textId="6DEEBE23" w:rsidR="00DC5EFC" w:rsidRPr="00363E50" w:rsidDel="00ED4565" w:rsidRDefault="00DC5EFC" w:rsidP="00DC5EFC">
      <w:pPr>
        <w:rPr>
          <w:del w:id="841" w:author="fstewart" w:date="2019-02-01T13:37:00Z"/>
          <w:rFonts w:cs="Times New Roman"/>
          <w:color w:val="00B050"/>
          <w:szCs w:val="24"/>
        </w:rPr>
      </w:pPr>
      <w:del w:id="842" w:author="fstewart" w:date="2019-02-08T14:04:00Z">
        <w:r w:rsidRPr="00363E50" w:rsidDel="0000307B">
          <w:rPr>
            <w:rFonts w:cs="Times New Roman"/>
            <w:color w:val="00B050"/>
            <w:szCs w:val="24"/>
            <w:vertAlign w:val="superscript"/>
          </w:rPr>
          <w:delText>3</w:delText>
        </w:r>
        <w:r w:rsidRPr="00363E50" w:rsidDel="0000307B">
          <w:rPr>
            <w:rFonts w:cs="Times New Roman"/>
            <w:color w:val="00B050"/>
            <w:szCs w:val="24"/>
          </w:rPr>
          <w:delText xml:space="preserve">Cost estimates obtained from Pyper et al. </w:delText>
        </w:r>
        <w:r w:rsidR="0069305B" w:rsidRPr="00363E50" w:rsidDel="0000307B">
          <w:rPr>
            <w:rFonts w:cs="Times New Roman"/>
            <w:color w:val="00B050"/>
            <w:szCs w:val="24"/>
          </w:rPr>
          <w:delText>(</w:delText>
        </w:r>
        <w:r w:rsidRPr="00363E50" w:rsidDel="0000307B">
          <w:rPr>
            <w:rFonts w:cs="Times New Roman"/>
            <w:color w:val="00B050"/>
            <w:szCs w:val="24"/>
          </w:rPr>
          <w:delText>2014</w:delText>
        </w:r>
        <w:r w:rsidR="0069305B" w:rsidRPr="00363E50" w:rsidDel="0000307B">
          <w:rPr>
            <w:rFonts w:cs="Times New Roman"/>
            <w:color w:val="00B050"/>
            <w:szCs w:val="24"/>
          </w:rPr>
          <w:delText>)</w:delText>
        </w:r>
        <w:r w:rsidRPr="00363E50" w:rsidDel="0000307B">
          <w:rPr>
            <w:rFonts w:cs="Times New Roman"/>
            <w:color w:val="00B050"/>
            <w:szCs w:val="24"/>
          </w:rPr>
          <w:delText xml:space="preserve"> as $12,500/km. An effective threshold for these populations was considered to be 70%, as this is similar reflects Environment and Climate Change Canada’s 2012 threshold of only having 35% of a local population unit having disturbance. Each of our study areas also contains 70% herd range, so the values presented here assumes 70% of seismic lines are restored within the herd range of a study area.</w:delText>
        </w:r>
        <w:r w:rsidR="0069305B" w:rsidRPr="00363E50" w:rsidDel="0000307B">
          <w:rPr>
            <w:rFonts w:cs="Times New Roman"/>
            <w:color w:val="00B050"/>
            <w:szCs w:val="24"/>
          </w:rPr>
          <w:delText xml:space="preserve"> </w:delText>
        </w:r>
        <w:r w:rsidR="0069305B" w:rsidRPr="00363E50" w:rsidDel="0000307B">
          <w:rPr>
            <w:color w:val="00B050"/>
          </w:rPr>
          <w:delText>Calculated density of seismic lines for the herd area within each study area were obtained from Table 1</w:delText>
        </w:r>
      </w:del>
      <w:del w:id="843" w:author="fstewart" w:date="2019-02-01T13:37:00Z">
        <w:r w:rsidR="0069305B" w:rsidRPr="00363E50" w:rsidDel="00ED4565">
          <w:rPr>
            <w:color w:val="00B050"/>
          </w:rPr>
          <w:delText>.</w:delText>
        </w:r>
      </w:del>
    </w:p>
    <w:p w14:paraId="16541300" w14:textId="6AE11332" w:rsidR="00DC5EFC" w:rsidRDefault="00DC5EFC" w:rsidP="00DC5EFC">
      <w:pPr>
        <w:sectPr w:rsidR="00DC5EFC" w:rsidSect="003868FE">
          <w:type w:val="continuous"/>
          <w:pgSz w:w="15840" w:h="12240" w:orient="landscape"/>
          <w:pgMar w:top="1181" w:right="1138" w:bottom="1282" w:left="1138" w:header="283" w:footer="510" w:gutter="0"/>
          <w:lnNumType w:countBy="1" w:restart="continuous"/>
          <w:cols w:space="720"/>
          <w:titlePg/>
          <w:docGrid w:linePitch="360"/>
        </w:sectPr>
      </w:pPr>
    </w:p>
    <w:p w14:paraId="4C767E92" w14:textId="4FCB90D7" w:rsidR="006C16AF" w:rsidRDefault="006C16AF" w:rsidP="006C16AF">
      <w:pPr>
        <w:rPr>
          <w:rFonts w:cs="Times New Roman"/>
          <w:bCs/>
          <w:color w:val="00B050"/>
          <w:szCs w:val="24"/>
        </w:rPr>
      </w:pPr>
      <w:r w:rsidRPr="006C16AF">
        <w:rPr>
          <w:b/>
          <w:color w:val="00B050"/>
        </w:rPr>
        <w:lastRenderedPageBreak/>
        <w:t xml:space="preserve">Table 3.  </w:t>
      </w:r>
      <w:r>
        <w:rPr>
          <w:color w:val="00B050"/>
        </w:rPr>
        <w:t xml:space="preserve">Predicted area </w:t>
      </w:r>
      <w:r>
        <w:rPr>
          <w:rFonts w:cs="Times New Roman"/>
          <w:bCs/>
          <w:color w:val="00B050"/>
          <w:szCs w:val="24"/>
        </w:rPr>
        <w:t xml:space="preserve">of suitable climatic habitat for three key tree species (white spruce, </w:t>
      </w:r>
      <w:r w:rsidRPr="006C16AF">
        <w:rPr>
          <w:rFonts w:cs="Times New Roman"/>
          <w:bCs/>
          <w:i/>
          <w:color w:val="00B050"/>
          <w:szCs w:val="24"/>
        </w:rPr>
        <w:t>Picea Glauca</w:t>
      </w:r>
      <w:r>
        <w:rPr>
          <w:rFonts w:cs="Times New Roman"/>
          <w:bCs/>
          <w:color w:val="00B050"/>
          <w:szCs w:val="24"/>
        </w:rPr>
        <w:t xml:space="preserve">; black spruce, </w:t>
      </w:r>
      <w:r w:rsidRPr="006C16AF">
        <w:rPr>
          <w:rFonts w:cs="Times New Roman"/>
          <w:bCs/>
          <w:i/>
          <w:color w:val="00B050"/>
          <w:szCs w:val="24"/>
        </w:rPr>
        <w:t>Picea glauca</w:t>
      </w:r>
      <w:r>
        <w:rPr>
          <w:rFonts w:cs="Times New Roman"/>
          <w:bCs/>
          <w:color w:val="00B050"/>
          <w:szCs w:val="24"/>
        </w:rPr>
        <w:t xml:space="preserve">; and aspen, </w:t>
      </w:r>
      <w:r w:rsidRPr="006C16AF">
        <w:rPr>
          <w:rFonts w:cs="Times New Roman"/>
          <w:bCs/>
          <w:i/>
          <w:color w:val="00B050"/>
          <w:szCs w:val="24"/>
        </w:rPr>
        <w:t>Populus tremuloides</w:t>
      </w:r>
      <w:r>
        <w:rPr>
          <w:rFonts w:cs="Times New Roman"/>
          <w:bCs/>
          <w:color w:val="00B050"/>
          <w:szCs w:val="24"/>
        </w:rPr>
        <w:t>)</w:t>
      </w:r>
      <w:r w:rsidR="009D3953">
        <w:rPr>
          <w:rFonts w:cs="Times New Roman"/>
          <w:bCs/>
          <w:color w:val="00B050"/>
          <w:szCs w:val="24"/>
        </w:rPr>
        <w:t xml:space="preserve"> in </w:t>
      </w:r>
      <w:r>
        <w:rPr>
          <w:rFonts w:cs="Times New Roman"/>
          <w:bCs/>
          <w:color w:val="00B050"/>
          <w:szCs w:val="24"/>
        </w:rPr>
        <w:t xml:space="preserve">Boreal Caribou habitat </w:t>
      </w:r>
      <w:r w:rsidR="009D3953">
        <w:rPr>
          <w:rFonts w:cs="Times New Roman"/>
          <w:bCs/>
          <w:color w:val="00B050"/>
          <w:szCs w:val="24"/>
        </w:rPr>
        <w:t xml:space="preserve">(main herd occurrence) </w:t>
      </w:r>
      <w:r>
        <w:rPr>
          <w:rFonts w:cs="Times New Roman"/>
          <w:bCs/>
          <w:color w:val="00B050"/>
          <w:szCs w:val="24"/>
        </w:rPr>
        <w:t xml:space="preserve">in the three study areas addressed in the BRAT framework.  Distributions </w:t>
      </w:r>
      <w:r w:rsidR="005535A0">
        <w:rPr>
          <w:rFonts w:cs="Times New Roman"/>
          <w:bCs/>
          <w:color w:val="00B050"/>
          <w:szCs w:val="24"/>
        </w:rPr>
        <w:t xml:space="preserve">(percent of study area) </w:t>
      </w:r>
      <w:r>
        <w:rPr>
          <w:rFonts w:cs="Times New Roman"/>
          <w:bCs/>
          <w:color w:val="00B050"/>
          <w:szCs w:val="24"/>
        </w:rPr>
        <w:t>are derived from RF climate envelope models (‘worst-case’ 8.5 RCP for 3, 30-yr periods to end of century).  Climate suitability probabilities are grouped to generate three classes of climatic suitability or stress for species presence/absence throughout the entire range.</w:t>
      </w:r>
    </w:p>
    <w:p w14:paraId="769811E4" w14:textId="4913DBD5" w:rsidR="009D3953" w:rsidRPr="009D3953" w:rsidRDefault="009D3953" w:rsidP="009D3953">
      <w:pPr>
        <w:tabs>
          <w:tab w:val="left" w:pos="13325"/>
        </w:tabs>
        <w:rPr>
          <w:rFonts w:cs="Times New Roman"/>
          <w:bCs/>
          <w:color w:val="00B050"/>
          <w:szCs w:val="24"/>
          <w:u w:val="single"/>
        </w:rPr>
      </w:pPr>
      <w:r w:rsidRPr="009D3953">
        <w:rPr>
          <w:rFonts w:cs="Times New Roman"/>
          <w:bCs/>
          <w:color w:val="00B050"/>
          <w:szCs w:val="24"/>
          <w:u w:val="single"/>
        </w:rPr>
        <w:tab/>
      </w:r>
    </w:p>
    <w:p w14:paraId="0B2A89DD" w14:textId="7C32FB83" w:rsidR="009D3953" w:rsidRPr="009D3953" w:rsidRDefault="009D3953" w:rsidP="009D3953">
      <w:pPr>
        <w:tabs>
          <w:tab w:val="left" w:pos="2410"/>
          <w:tab w:val="left" w:pos="4111"/>
          <w:tab w:val="left" w:pos="5245"/>
          <w:tab w:val="left" w:pos="7655"/>
          <w:tab w:val="left" w:pos="10632"/>
          <w:tab w:val="left" w:pos="13325"/>
        </w:tabs>
        <w:rPr>
          <w:rFonts w:cs="Times New Roman"/>
          <w:bCs/>
          <w:color w:val="00B050"/>
          <w:szCs w:val="24"/>
          <w:u w:val="single"/>
        </w:rPr>
      </w:pPr>
      <w:r w:rsidRPr="009D3953">
        <w:rPr>
          <w:rFonts w:cs="Times New Roman"/>
          <w:bCs/>
          <w:color w:val="00B050"/>
          <w:szCs w:val="24"/>
          <w:u w:val="single"/>
        </w:rPr>
        <w:t>Tree species</w:t>
      </w:r>
      <w:r w:rsidRPr="009D3953">
        <w:rPr>
          <w:rFonts w:cs="Times New Roman"/>
          <w:bCs/>
          <w:color w:val="00B050"/>
          <w:szCs w:val="24"/>
          <w:u w:val="single"/>
        </w:rPr>
        <w:tab/>
        <w:t>Study area</w:t>
      </w:r>
      <w:r w:rsidRPr="009D3953">
        <w:rPr>
          <w:rFonts w:cs="Times New Roman"/>
          <w:bCs/>
          <w:color w:val="00B050"/>
          <w:szCs w:val="24"/>
          <w:u w:val="single"/>
        </w:rPr>
        <w:tab/>
        <w:t>Year</w:t>
      </w:r>
      <w:r w:rsidRPr="009D3953">
        <w:rPr>
          <w:rFonts w:cs="Times New Roman"/>
          <w:bCs/>
          <w:color w:val="00B050"/>
          <w:szCs w:val="24"/>
          <w:u w:val="single"/>
        </w:rPr>
        <w:tab/>
        <w:t>Suitable (%)</w:t>
      </w:r>
      <w:r w:rsidRPr="009D3953">
        <w:rPr>
          <w:rFonts w:cs="Times New Roman"/>
          <w:bCs/>
          <w:color w:val="00B050"/>
          <w:szCs w:val="24"/>
          <w:u w:val="single"/>
        </w:rPr>
        <w:tab/>
        <w:t>Transitional (%)</w:t>
      </w:r>
      <w:r w:rsidRPr="009D3953">
        <w:rPr>
          <w:rFonts w:cs="Times New Roman"/>
          <w:bCs/>
          <w:color w:val="00B050"/>
          <w:szCs w:val="24"/>
          <w:u w:val="single"/>
        </w:rPr>
        <w:tab/>
        <w:t>Unsuitable (%)</w:t>
      </w:r>
      <w:r w:rsidRPr="009D3953">
        <w:rPr>
          <w:rFonts w:cs="Times New Roman"/>
          <w:bCs/>
          <w:color w:val="00B050"/>
          <w:szCs w:val="24"/>
          <w:u w:val="single"/>
        </w:rPr>
        <w:tab/>
      </w:r>
    </w:p>
    <w:p w14:paraId="77E3F834" w14:textId="71C6EDD6" w:rsidR="005535A0" w:rsidRDefault="009D3953" w:rsidP="00F9684C">
      <w:pPr>
        <w:tabs>
          <w:tab w:val="left" w:pos="2835"/>
          <w:tab w:val="left" w:pos="4111"/>
          <w:tab w:val="decimal" w:pos="5670"/>
          <w:tab w:val="decimal" w:pos="8222"/>
          <w:tab w:val="decimal" w:pos="11340"/>
        </w:tabs>
        <w:rPr>
          <w:color w:val="00B050"/>
        </w:rPr>
      </w:pPr>
      <w:r w:rsidRPr="009D3953">
        <w:rPr>
          <w:i/>
          <w:color w:val="00B050"/>
        </w:rPr>
        <w:t xml:space="preserve">Picea </w:t>
      </w:r>
      <w:r w:rsidR="009368EF">
        <w:rPr>
          <w:i/>
          <w:color w:val="00B050"/>
        </w:rPr>
        <w:t>glauca</w:t>
      </w:r>
      <w:r>
        <w:rPr>
          <w:color w:val="00B050"/>
        </w:rPr>
        <w:tab/>
        <w:t>1</w:t>
      </w:r>
      <w:r w:rsidR="005535A0">
        <w:rPr>
          <w:color w:val="00B050"/>
        </w:rPr>
        <w:tab/>
        <w:t>1975</w:t>
      </w:r>
      <w:r w:rsidR="005535A0">
        <w:rPr>
          <w:color w:val="00B050"/>
        </w:rPr>
        <w:tab/>
        <w:t>70.18</w:t>
      </w:r>
      <w:r w:rsidR="005535A0">
        <w:rPr>
          <w:color w:val="00B050"/>
        </w:rPr>
        <w:tab/>
        <w:t>0.00</w:t>
      </w:r>
      <w:r w:rsidR="005535A0">
        <w:rPr>
          <w:color w:val="00B050"/>
        </w:rPr>
        <w:tab/>
        <w:t>0.00</w:t>
      </w:r>
    </w:p>
    <w:p w14:paraId="7FB5CCD6" w14:textId="31A67949"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64.33</w:t>
      </w:r>
      <w:r>
        <w:rPr>
          <w:color w:val="00B050"/>
        </w:rPr>
        <w:tab/>
        <w:t>5.85</w:t>
      </w:r>
      <w:r>
        <w:rPr>
          <w:color w:val="00B050"/>
        </w:rPr>
        <w:tab/>
        <w:t>0.00</w:t>
      </w:r>
    </w:p>
    <w:p w14:paraId="7C8027F2" w14:textId="32446494"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0.00</w:t>
      </w:r>
      <w:r>
        <w:rPr>
          <w:color w:val="00B050"/>
        </w:rPr>
        <w:tab/>
        <w:t>1.55</w:t>
      </w:r>
      <w:r>
        <w:rPr>
          <w:color w:val="00B050"/>
        </w:rPr>
        <w:tab/>
        <w:t>68.63</w:t>
      </w:r>
    </w:p>
    <w:p w14:paraId="35E500C1" w14:textId="018C287A"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t>70.18</w:t>
      </w:r>
    </w:p>
    <w:p w14:paraId="181B5473" w14:textId="2A522704" w:rsidR="005535A0" w:rsidRDefault="009D3953" w:rsidP="00F9684C">
      <w:pPr>
        <w:tabs>
          <w:tab w:val="left" w:pos="2835"/>
          <w:tab w:val="left" w:pos="4111"/>
          <w:tab w:val="decimal" w:pos="5670"/>
          <w:tab w:val="decimal" w:pos="8222"/>
          <w:tab w:val="decimal" w:pos="11340"/>
        </w:tabs>
        <w:rPr>
          <w:color w:val="00B050"/>
        </w:rPr>
      </w:pPr>
      <w:r>
        <w:rPr>
          <w:color w:val="00B050"/>
        </w:rPr>
        <w:tab/>
        <w:t>2</w:t>
      </w:r>
      <w:r w:rsidR="005535A0">
        <w:rPr>
          <w:color w:val="00B050"/>
        </w:rPr>
        <w:tab/>
        <w:t>1975</w:t>
      </w:r>
      <w:r w:rsidR="005535A0">
        <w:rPr>
          <w:color w:val="00B050"/>
        </w:rPr>
        <w:tab/>
        <w:t>0.00</w:t>
      </w:r>
      <w:r w:rsidR="005535A0">
        <w:rPr>
          <w:color w:val="00B050"/>
        </w:rPr>
        <w:tab/>
        <w:t>53.45</w:t>
      </w:r>
      <w:r w:rsidR="005535A0">
        <w:rPr>
          <w:color w:val="00B050"/>
        </w:rPr>
        <w:tab/>
        <w:t>15.96</w:t>
      </w:r>
    </w:p>
    <w:p w14:paraId="6B8387C8" w14:textId="3EE35AEC"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69.42</w:t>
      </w:r>
      <w:r>
        <w:rPr>
          <w:color w:val="00B050"/>
        </w:rPr>
        <w:tab/>
        <w:t>0.00</w:t>
      </w:r>
      <w:r>
        <w:rPr>
          <w:color w:val="00B050"/>
        </w:rPr>
        <w:tab/>
        <w:t>0.00</w:t>
      </w:r>
    </w:p>
    <w:p w14:paraId="2FFCF2DA" w14:textId="28AD0963"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21.77</w:t>
      </w:r>
      <w:r>
        <w:rPr>
          <w:color w:val="00B050"/>
        </w:rPr>
        <w:tab/>
        <w:t>47.58</w:t>
      </w:r>
      <w:r>
        <w:rPr>
          <w:color w:val="00B050"/>
        </w:rPr>
        <w:tab/>
        <w:t>0.07</w:t>
      </w:r>
    </w:p>
    <w:p w14:paraId="1F7DE27B" w14:textId="05A64A77"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t>69.42</w:t>
      </w:r>
    </w:p>
    <w:p w14:paraId="0FE52CD8" w14:textId="5792D25D" w:rsidR="005535A0" w:rsidRDefault="009D3953" w:rsidP="00F9684C">
      <w:pPr>
        <w:tabs>
          <w:tab w:val="left" w:pos="2835"/>
          <w:tab w:val="left" w:pos="4111"/>
          <w:tab w:val="decimal" w:pos="5670"/>
          <w:tab w:val="decimal" w:pos="8222"/>
          <w:tab w:val="decimal" w:pos="11340"/>
        </w:tabs>
        <w:rPr>
          <w:color w:val="00B050"/>
        </w:rPr>
      </w:pPr>
      <w:r>
        <w:rPr>
          <w:color w:val="00B050"/>
        </w:rPr>
        <w:tab/>
        <w:t>3</w:t>
      </w:r>
      <w:r w:rsidR="005535A0">
        <w:rPr>
          <w:color w:val="00B050"/>
        </w:rPr>
        <w:tab/>
        <w:t>1975</w:t>
      </w:r>
      <w:r w:rsidR="005535A0">
        <w:rPr>
          <w:color w:val="00B050"/>
        </w:rPr>
        <w:tab/>
        <w:t>5.81</w:t>
      </w:r>
      <w:r w:rsidR="005535A0">
        <w:rPr>
          <w:color w:val="00B050"/>
        </w:rPr>
        <w:tab/>
        <w:t>43.09</w:t>
      </w:r>
      <w:r w:rsidR="005535A0">
        <w:rPr>
          <w:color w:val="00B050"/>
        </w:rPr>
        <w:tab/>
        <w:t>22.50</w:t>
      </w:r>
    </w:p>
    <w:p w14:paraId="65F624CC" w14:textId="38A7E347"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71.40</w:t>
      </w:r>
      <w:r>
        <w:rPr>
          <w:color w:val="00B050"/>
        </w:rPr>
        <w:tab/>
        <w:t>0.00</w:t>
      </w:r>
      <w:r>
        <w:rPr>
          <w:color w:val="00B050"/>
        </w:rPr>
        <w:tab/>
        <w:t>71.40</w:t>
      </w:r>
    </w:p>
    <w:p w14:paraId="2EEE8725" w14:textId="6504606D"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5.41</w:t>
      </w:r>
      <w:r>
        <w:rPr>
          <w:color w:val="00B050"/>
        </w:rPr>
        <w:tab/>
        <w:t>66.00</w:t>
      </w:r>
      <w:r>
        <w:rPr>
          <w:color w:val="00B050"/>
        </w:rPr>
        <w:tab/>
        <w:t>0.00</w:t>
      </w:r>
    </w:p>
    <w:p w14:paraId="254520AD" w14:textId="731D88F7"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r>
      <w:r w:rsidR="009368EF">
        <w:rPr>
          <w:color w:val="00B050"/>
        </w:rPr>
        <w:t>0.00</w:t>
      </w:r>
      <w:r w:rsidR="009368EF">
        <w:rPr>
          <w:color w:val="00B050"/>
        </w:rPr>
        <w:tab/>
        <w:t>0.00</w:t>
      </w:r>
      <w:r w:rsidR="009368EF">
        <w:rPr>
          <w:color w:val="00B050"/>
        </w:rPr>
        <w:tab/>
        <w:t>71.40</w:t>
      </w:r>
    </w:p>
    <w:p w14:paraId="6DDB7BA4" w14:textId="77777777" w:rsidR="009368EF" w:rsidRDefault="009368EF" w:rsidP="00F9684C">
      <w:pPr>
        <w:tabs>
          <w:tab w:val="left" w:pos="2835"/>
          <w:tab w:val="left" w:pos="4111"/>
          <w:tab w:val="decimal" w:pos="5670"/>
          <w:tab w:val="decimal" w:pos="8222"/>
          <w:tab w:val="decimal" w:pos="11340"/>
        </w:tabs>
        <w:rPr>
          <w:i/>
          <w:color w:val="00B050"/>
        </w:rPr>
      </w:pPr>
    </w:p>
    <w:p w14:paraId="170D0FEB" w14:textId="3AE1194A" w:rsidR="009368EF" w:rsidRDefault="009368EF" w:rsidP="00F9684C">
      <w:pPr>
        <w:tabs>
          <w:tab w:val="left" w:pos="2835"/>
          <w:tab w:val="left" w:pos="4111"/>
          <w:tab w:val="decimal" w:pos="5670"/>
          <w:tab w:val="decimal" w:pos="8222"/>
          <w:tab w:val="decimal" w:pos="11340"/>
        </w:tabs>
        <w:rPr>
          <w:color w:val="00B050"/>
        </w:rPr>
      </w:pPr>
      <w:r>
        <w:rPr>
          <w:i/>
          <w:color w:val="00B050"/>
        </w:rPr>
        <w:lastRenderedPageBreak/>
        <w:t>Picea mariana</w:t>
      </w:r>
      <w:r>
        <w:rPr>
          <w:color w:val="00B050"/>
        </w:rPr>
        <w:tab/>
        <w:t>1</w:t>
      </w:r>
      <w:r>
        <w:rPr>
          <w:color w:val="00B050"/>
        </w:rPr>
        <w:tab/>
        <w:t>1975</w:t>
      </w:r>
      <w:r>
        <w:rPr>
          <w:color w:val="00B050"/>
        </w:rPr>
        <w:tab/>
        <w:t>70.18</w:t>
      </w:r>
      <w:r>
        <w:rPr>
          <w:color w:val="00B050"/>
        </w:rPr>
        <w:tab/>
        <w:t>0.00</w:t>
      </w:r>
      <w:r>
        <w:rPr>
          <w:color w:val="00B050"/>
        </w:rPr>
        <w:tab/>
      </w:r>
      <w:r w:rsidR="00CC29E4">
        <w:rPr>
          <w:color w:val="00B050"/>
        </w:rPr>
        <w:t>0.00</w:t>
      </w:r>
    </w:p>
    <w:p w14:paraId="6B2860FE" w14:textId="2D36A777"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70.18</w:t>
      </w:r>
      <w:r>
        <w:rPr>
          <w:color w:val="00B050"/>
        </w:rPr>
        <w:tab/>
        <w:t>0.00</w:t>
      </w:r>
      <w:r>
        <w:rPr>
          <w:color w:val="00B050"/>
        </w:rPr>
        <w:tab/>
        <w:t>0.</w:t>
      </w:r>
      <w:r w:rsidR="00CC29E4">
        <w:rPr>
          <w:color w:val="00B050"/>
        </w:rPr>
        <w:t>00</w:t>
      </w:r>
    </w:p>
    <w:p w14:paraId="071DDA13" w14:textId="29193B72"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7.82</w:t>
      </w:r>
      <w:r>
        <w:rPr>
          <w:color w:val="00B050"/>
        </w:rPr>
        <w:tab/>
        <w:t>62.23</w:t>
      </w:r>
      <w:r>
        <w:rPr>
          <w:color w:val="00B050"/>
        </w:rPr>
        <w:tab/>
      </w:r>
      <w:r w:rsidR="00CC29E4">
        <w:rPr>
          <w:color w:val="00B050"/>
        </w:rPr>
        <w:t>0.13</w:t>
      </w:r>
    </w:p>
    <w:p w14:paraId="1F43D0AA" w14:textId="0DDDF5EE"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0.00</w:t>
      </w:r>
      <w:r>
        <w:rPr>
          <w:color w:val="00B050"/>
        </w:rPr>
        <w:tab/>
      </w:r>
      <w:r w:rsidR="00CC29E4">
        <w:rPr>
          <w:color w:val="00B050"/>
        </w:rPr>
        <w:t>70.18</w:t>
      </w:r>
    </w:p>
    <w:p w14:paraId="07A8C15C" w14:textId="0A73318E" w:rsidR="009368EF" w:rsidRDefault="009368EF" w:rsidP="00F9684C">
      <w:pPr>
        <w:tabs>
          <w:tab w:val="left" w:pos="2835"/>
          <w:tab w:val="left" w:pos="4111"/>
          <w:tab w:val="decimal" w:pos="5670"/>
          <w:tab w:val="decimal" w:pos="8222"/>
          <w:tab w:val="decimal" w:pos="11340"/>
        </w:tabs>
        <w:rPr>
          <w:color w:val="00B050"/>
        </w:rPr>
      </w:pPr>
      <w:r>
        <w:rPr>
          <w:color w:val="00B050"/>
        </w:rPr>
        <w:tab/>
        <w:t>2</w:t>
      </w:r>
      <w:r>
        <w:rPr>
          <w:color w:val="00B050"/>
        </w:rPr>
        <w:tab/>
        <w:t>1975</w:t>
      </w:r>
      <w:r>
        <w:rPr>
          <w:color w:val="00B050"/>
        </w:rPr>
        <w:tab/>
        <w:t>69.42</w:t>
      </w:r>
      <w:r>
        <w:rPr>
          <w:color w:val="00B050"/>
        </w:rPr>
        <w:tab/>
        <w:t>0.00</w:t>
      </w:r>
      <w:r>
        <w:rPr>
          <w:color w:val="00B050"/>
        </w:rPr>
        <w:tab/>
        <w:t>0.00</w:t>
      </w:r>
    </w:p>
    <w:p w14:paraId="700E915A" w14:textId="7E45C047"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69.42</w:t>
      </w:r>
      <w:r>
        <w:rPr>
          <w:color w:val="00B050"/>
        </w:rPr>
        <w:tab/>
        <w:t>0.00</w:t>
      </w:r>
      <w:r>
        <w:rPr>
          <w:color w:val="00B050"/>
        </w:rPr>
        <w:tab/>
        <w:t>0.00</w:t>
      </w:r>
    </w:p>
    <w:p w14:paraId="79EB2CF7" w14:textId="700FD367"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69.42</w:t>
      </w:r>
      <w:r>
        <w:rPr>
          <w:color w:val="00B050"/>
        </w:rPr>
        <w:tab/>
        <w:t>0.00</w:t>
      </w:r>
      <w:r>
        <w:rPr>
          <w:color w:val="00B050"/>
        </w:rPr>
        <w:tab/>
        <w:t>0.00</w:t>
      </w:r>
    </w:p>
    <w:p w14:paraId="4E2908EC" w14:textId="1CA1239A"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19.95</w:t>
      </w:r>
      <w:r>
        <w:rPr>
          <w:color w:val="00B050"/>
        </w:rPr>
        <w:tab/>
        <w:t>49.47</w:t>
      </w:r>
    </w:p>
    <w:p w14:paraId="1748360E" w14:textId="639D910F" w:rsidR="009368EF" w:rsidRDefault="009368EF" w:rsidP="00F9684C">
      <w:pPr>
        <w:tabs>
          <w:tab w:val="left" w:pos="2835"/>
          <w:tab w:val="left" w:pos="4111"/>
          <w:tab w:val="decimal" w:pos="5670"/>
          <w:tab w:val="bar" w:pos="5954"/>
          <w:tab w:val="decimal" w:pos="8222"/>
          <w:tab w:val="decimal" w:pos="11340"/>
        </w:tabs>
        <w:rPr>
          <w:color w:val="00B050"/>
        </w:rPr>
      </w:pPr>
      <w:r>
        <w:rPr>
          <w:color w:val="00B050"/>
        </w:rPr>
        <w:tab/>
        <w:t>3</w:t>
      </w:r>
      <w:r>
        <w:rPr>
          <w:color w:val="00B050"/>
        </w:rPr>
        <w:tab/>
        <w:t>1975</w:t>
      </w:r>
      <w:r>
        <w:rPr>
          <w:color w:val="00B050"/>
        </w:rPr>
        <w:tab/>
        <w:t>71.40</w:t>
      </w:r>
      <w:r>
        <w:rPr>
          <w:color w:val="00B050"/>
        </w:rPr>
        <w:tab/>
        <w:t>0.00</w:t>
      </w:r>
      <w:r>
        <w:rPr>
          <w:color w:val="00B050"/>
        </w:rPr>
        <w:tab/>
        <w:t>2.25</w:t>
      </w:r>
    </w:p>
    <w:p w14:paraId="484E7547" w14:textId="4F93922D"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Pr>
          <w:color w:val="00B050"/>
        </w:rPr>
        <w:tab/>
        <w:t>71.40</w:t>
      </w:r>
      <w:r>
        <w:rPr>
          <w:color w:val="00B050"/>
        </w:rPr>
        <w:tab/>
        <w:t>0.00</w:t>
      </w:r>
      <w:r>
        <w:rPr>
          <w:color w:val="00B050"/>
        </w:rPr>
        <w:tab/>
        <w:t>0.00</w:t>
      </w:r>
    </w:p>
    <w:p w14:paraId="04F5F57F" w14:textId="07CFB432"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Pr>
          <w:color w:val="00B050"/>
        </w:rPr>
        <w:tab/>
        <w:t>71.40</w:t>
      </w:r>
      <w:r>
        <w:rPr>
          <w:color w:val="00B050"/>
        </w:rPr>
        <w:tab/>
        <w:t>0.00</w:t>
      </w:r>
      <w:r>
        <w:rPr>
          <w:color w:val="00B050"/>
        </w:rPr>
        <w:tab/>
        <w:t>0.00</w:t>
      </w:r>
    </w:p>
    <w:p w14:paraId="6F469D68" w14:textId="1A0667D8" w:rsidR="009368EF" w:rsidRDefault="009368EF"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Pr>
          <w:color w:val="00B050"/>
        </w:rPr>
        <w:tab/>
        <w:t>0.00</w:t>
      </w:r>
      <w:r>
        <w:rPr>
          <w:color w:val="00B050"/>
        </w:rPr>
        <w:tab/>
        <w:t>11.87</w:t>
      </w:r>
      <w:r>
        <w:rPr>
          <w:color w:val="00B050"/>
        </w:rPr>
        <w:tab/>
        <w:t>59.53</w:t>
      </w:r>
    </w:p>
    <w:p w14:paraId="0CD055CF" w14:textId="77777777" w:rsidR="009368EF" w:rsidRDefault="009368EF" w:rsidP="00F9684C">
      <w:pPr>
        <w:tabs>
          <w:tab w:val="left" w:pos="2835"/>
          <w:tab w:val="left" w:pos="4111"/>
          <w:tab w:val="decimal" w:pos="5670"/>
          <w:tab w:val="decimal" w:pos="8222"/>
          <w:tab w:val="decimal" w:pos="11340"/>
        </w:tabs>
        <w:rPr>
          <w:i/>
          <w:color w:val="00B050"/>
        </w:rPr>
      </w:pPr>
    </w:p>
    <w:p w14:paraId="4496A540" w14:textId="6ACE5A40" w:rsidR="005535A0" w:rsidRDefault="009D3953" w:rsidP="00F9684C">
      <w:pPr>
        <w:tabs>
          <w:tab w:val="left" w:pos="2835"/>
          <w:tab w:val="left" w:pos="4111"/>
          <w:tab w:val="decimal" w:pos="5670"/>
          <w:tab w:val="decimal" w:pos="8222"/>
          <w:tab w:val="decimal" w:pos="11340"/>
        </w:tabs>
        <w:rPr>
          <w:color w:val="00B050"/>
        </w:rPr>
      </w:pPr>
      <w:r w:rsidRPr="009D3953">
        <w:rPr>
          <w:i/>
          <w:color w:val="00B050"/>
        </w:rPr>
        <w:t>Populus tremuloides</w:t>
      </w:r>
      <w:r>
        <w:rPr>
          <w:color w:val="00B050"/>
        </w:rPr>
        <w:tab/>
        <w:t>1</w:t>
      </w:r>
      <w:r w:rsidR="009368EF">
        <w:rPr>
          <w:color w:val="00B050"/>
        </w:rPr>
        <w:tab/>
      </w:r>
      <w:r w:rsidR="005535A0">
        <w:rPr>
          <w:color w:val="00B050"/>
        </w:rPr>
        <w:t>1975</w:t>
      </w:r>
      <w:r w:rsidR="00F9684C">
        <w:rPr>
          <w:color w:val="00B050"/>
        </w:rPr>
        <w:tab/>
        <w:t>70.18</w:t>
      </w:r>
      <w:r w:rsidR="00F9684C">
        <w:rPr>
          <w:color w:val="00B050"/>
        </w:rPr>
        <w:tab/>
        <w:t>0.00</w:t>
      </w:r>
      <w:r w:rsidR="00F9684C">
        <w:rPr>
          <w:color w:val="00B050"/>
        </w:rPr>
        <w:tab/>
        <w:t>0.00</w:t>
      </w:r>
    </w:p>
    <w:p w14:paraId="624E6D54" w14:textId="5DEE581B"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70.18</w:t>
      </w:r>
      <w:r w:rsidR="00F9684C">
        <w:rPr>
          <w:color w:val="00B050"/>
        </w:rPr>
        <w:tab/>
        <w:t>0.00</w:t>
      </w:r>
      <w:r w:rsidR="00F9684C">
        <w:rPr>
          <w:color w:val="00B050"/>
        </w:rPr>
        <w:tab/>
        <w:t>0.00</w:t>
      </w:r>
    </w:p>
    <w:p w14:paraId="75C50AA0" w14:textId="61D070A1"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sidR="00F9684C">
        <w:rPr>
          <w:color w:val="00B050"/>
        </w:rPr>
        <w:tab/>
        <w:t>0.00</w:t>
      </w:r>
      <w:r w:rsidR="00F9684C">
        <w:rPr>
          <w:color w:val="00B050"/>
        </w:rPr>
        <w:tab/>
        <w:t>67.85</w:t>
      </w:r>
      <w:r w:rsidR="00F9684C">
        <w:rPr>
          <w:color w:val="00B050"/>
        </w:rPr>
        <w:tab/>
        <w:t>2.33</w:t>
      </w:r>
    </w:p>
    <w:p w14:paraId="52CB9736" w14:textId="40D8C6C4"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sidR="00F9684C">
        <w:rPr>
          <w:color w:val="00B050"/>
        </w:rPr>
        <w:tab/>
        <w:t>0.00</w:t>
      </w:r>
      <w:r w:rsidR="00F9684C">
        <w:rPr>
          <w:color w:val="00B050"/>
        </w:rPr>
        <w:tab/>
        <w:t>0.00</w:t>
      </w:r>
      <w:r w:rsidR="00F9684C">
        <w:rPr>
          <w:color w:val="00B050"/>
        </w:rPr>
        <w:tab/>
        <w:t>70.18</w:t>
      </w:r>
    </w:p>
    <w:p w14:paraId="2585D93A" w14:textId="0D289546" w:rsidR="005535A0" w:rsidRDefault="009D3953" w:rsidP="00F9684C">
      <w:pPr>
        <w:tabs>
          <w:tab w:val="left" w:pos="2835"/>
          <w:tab w:val="left" w:pos="4111"/>
          <w:tab w:val="decimal" w:pos="5670"/>
          <w:tab w:val="decimal" w:pos="8222"/>
          <w:tab w:val="decimal" w:pos="11340"/>
        </w:tabs>
        <w:rPr>
          <w:color w:val="00B050"/>
        </w:rPr>
      </w:pPr>
      <w:r>
        <w:rPr>
          <w:color w:val="00B050"/>
        </w:rPr>
        <w:tab/>
        <w:t>2</w:t>
      </w:r>
      <w:r w:rsidR="005535A0">
        <w:rPr>
          <w:color w:val="00B050"/>
        </w:rPr>
        <w:tab/>
        <w:t>1975</w:t>
      </w:r>
      <w:r w:rsidR="00F9684C">
        <w:rPr>
          <w:color w:val="00B050"/>
        </w:rPr>
        <w:tab/>
        <w:t>0.00</w:t>
      </w:r>
      <w:r w:rsidR="00F9684C">
        <w:rPr>
          <w:color w:val="00B050"/>
        </w:rPr>
        <w:tab/>
        <w:t>41.60</w:t>
      </w:r>
      <w:r w:rsidR="00F9684C">
        <w:rPr>
          <w:color w:val="00B050"/>
        </w:rPr>
        <w:tab/>
        <w:t>27.85</w:t>
      </w:r>
    </w:p>
    <w:p w14:paraId="1AEB4816" w14:textId="307EA00F"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69.42</w:t>
      </w:r>
      <w:r w:rsidR="00F9684C">
        <w:rPr>
          <w:color w:val="00B050"/>
        </w:rPr>
        <w:tab/>
        <w:t>0.00</w:t>
      </w:r>
      <w:r w:rsidR="00F9684C">
        <w:rPr>
          <w:color w:val="00B050"/>
        </w:rPr>
        <w:tab/>
        <w:t>0.00</w:t>
      </w:r>
    </w:p>
    <w:p w14:paraId="4F392871" w14:textId="036A5924" w:rsidR="005535A0" w:rsidRDefault="005535A0" w:rsidP="00F9684C">
      <w:pPr>
        <w:tabs>
          <w:tab w:val="left" w:pos="2835"/>
          <w:tab w:val="left" w:pos="4111"/>
          <w:tab w:val="decimal" w:pos="5670"/>
          <w:tab w:val="decimal" w:pos="8222"/>
          <w:tab w:val="decimal" w:pos="11340"/>
        </w:tabs>
        <w:rPr>
          <w:color w:val="00B050"/>
        </w:rPr>
      </w:pPr>
      <w:r>
        <w:rPr>
          <w:color w:val="00B050"/>
        </w:rPr>
        <w:lastRenderedPageBreak/>
        <w:tab/>
      </w:r>
      <w:r>
        <w:rPr>
          <w:color w:val="00B050"/>
        </w:rPr>
        <w:tab/>
        <w:t>2055</w:t>
      </w:r>
      <w:r w:rsidR="00F9684C">
        <w:rPr>
          <w:color w:val="00B050"/>
        </w:rPr>
        <w:tab/>
        <w:t>55.40</w:t>
      </w:r>
      <w:r w:rsidR="00F9684C">
        <w:rPr>
          <w:color w:val="00B050"/>
        </w:rPr>
        <w:tab/>
        <w:t>14.02</w:t>
      </w:r>
      <w:r w:rsidR="00F9684C">
        <w:rPr>
          <w:color w:val="00B050"/>
        </w:rPr>
        <w:tab/>
        <w:t>0.00</w:t>
      </w:r>
    </w:p>
    <w:p w14:paraId="2B8B4734" w14:textId="78DBC183" w:rsidR="009D3953"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2085</w:t>
      </w:r>
      <w:r w:rsidR="00F9684C">
        <w:rPr>
          <w:color w:val="00B050"/>
        </w:rPr>
        <w:tab/>
        <w:t>0.00</w:t>
      </w:r>
      <w:r w:rsidR="00F9684C">
        <w:rPr>
          <w:color w:val="00B050"/>
        </w:rPr>
        <w:tab/>
        <w:t>46.88</w:t>
      </w:r>
      <w:r w:rsidR="00F9684C">
        <w:rPr>
          <w:color w:val="00B050"/>
        </w:rPr>
        <w:tab/>
        <w:t>22.54</w:t>
      </w:r>
    </w:p>
    <w:p w14:paraId="3A2EAF9D" w14:textId="60363DD8" w:rsidR="005535A0" w:rsidRDefault="009D3953" w:rsidP="00F9684C">
      <w:pPr>
        <w:tabs>
          <w:tab w:val="left" w:pos="2835"/>
          <w:tab w:val="left" w:pos="4111"/>
          <w:tab w:val="decimal" w:pos="5670"/>
          <w:tab w:val="decimal" w:pos="8222"/>
          <w:tab w:val="decimal" w:pos="11340"/>
        </w:tabs>
        <w:rPr>
          <w:color w:val="00B050"/>
        </w:rPr>
      </w:pPr>
      <w:r>
        <w:rPr>
          <w:color w:val="00B050"/>
        </w:rPr>
        <w:tab/>
        <w:t>3</w:t>
      </w:r>
      <w:r w:rsidR="00F9684C">
        <w:rPr>
          <w:color w:val="00B050"/>
        </w:rPr>
        <w:tab/>
      </w:r>
      <w:r w:rsidR="005535A0">
        <w:rPr>
          <w:color w:val="00B050"/>
        </w:rPr>
        <w:t>1975</w:t>
      </w:r>
      <w:r w:rsidR="00F9684C">
        <w:rPr>
          <w:color w:val="00B050"/>
        </w:rPr>
        <w:tab/>
        <w:t>0.28</w:t>
      </w:r>
      <w:r w:rsidR="00F9684C">
        <w:rPr>
          <w:color w:val="00B050"/>
        </w:rPr>
        <w:tab/>
        <w:t>64.31</w:t>
      </w:r>
      <w:r w:rsidR="00F9684C">
        <w:rPr>
          <w:color w:val="00B050"/>
        </w:rPr>
        <w:tab/>
        <w:t>6.82</w:t>
      </w:r>
    </w:p>
    <w:p w14:paraId="2C13FC0B" w14:textId="3A7AFA9E"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2025</w:t>
      </w:r>
      <w:r w:rsidR="00F9684C">
        <w:rPr>
          <w:color w:val="00B050"/>
        </w:rPr>
        <w:tab/>
        <w:t>71.40</w:t>
      </w:r>
      <w:r w:rsidR="00F9684C">
        <w:rPr>
          <w:color w:val="00B050"/>
        </w:rPr>
        <w:tab/>
        <w:t>0.00</w:t>
      </w:r>
      <w:r w:rsidR="00F9684C">
        <w:rPr>
          <w:color w:val="00B050"/>
        </w:rPr>
        <w:tab/>
        <w:t>0.00</w:t>
      </w:r>
    </w:p>
    <w:p w14:paraId="15B8FBF4" w14:textId="1F060758" w:rsidR="005535A0" w:rsidRDefault="005535A0" w:rsidP="00F9684C">
      <w:pPr>
        <w:tabs>
          <w:tab w:val="left" w:pos="2835"/>
          <w:tab w:val="left" w:pos="4111"/>
          <w:tab w:val="decimal" w:pos="5670"/>
          <w:tab w:val="decimal" w:pos="8222"/>
          <w:tab w:val="decimal" w:pos="11340"/>
        </w:tabs>
        <w:rPr>
          <w:color w:val="00B050"/>
        </w:rPr>
      </w:pPr>
      <w:r>
        <w:rPr>
          <w:color w:val="00B050"/>
        </w:rPr>
        <w:tab/>
      </w:r>
      <w:r>
        <w:rPr>
          <w:color w:val="00B050"/>
        </w:rPr>
        <w:tab/>
        <w:t>2055</w:t>
      </w:r>
      <w:r w:rsidR="00F9684C">
        <w:rPr>
          <w:color w:val="00B050"/>
        </w:rPr>
        <w:tab/>
        <w:t>56.40</w:t>
      </w:r>
      <w:r w:rsidR="00F9684C">
        <w:rPr>
          <w:color w:val="00B050"/>
        </w:rPr>
        <w:tab/>
        <w:t>15.00</w:t>
      </w:r>
      <w:r w:rsidR="00F9684C">
        <w:rPr>
          <w:color w:val="00B050"/>
        </w:rPr>
        <w:tab/>
        <w:t>0.00</w:t>
      </w:r>
    </w:p>
    <w:p w14:paraId="75A7544C" w14:textId="64EBED2D" w:rsidR="009D3953" w:rsidRPr="00F9684C" w:rsidRDefault="005535A0" w:rsidP="00F9684C">
      <w:pPr>
        <w:tabs>
          <w:tab w:val="left" w:pos="2835"/>
          <w:tab w:val="left" w:pos="4111"/>
          <w:tab w:val="decimal" w:pos="5670"/>
          <w:tab w:val="decimal" w:pos="8222"/>
          <w:tab w:val="decimal" w:pos="11340"/>
        </w:tabs>
        <w:rPr>
          <w:color w:val="00B050"/>
          <w:u w:val="single"/>
        </w:rPr>
      </w:pPr>
      <w:r w:rsidRPr="00F9684C">
        <w:rPr>
          <w:color w:val="00B050"/>
          <w:u w:val="single"/>
        </w:rPr>
        <w:tab/>
      </w:r>
      <w:r w:rsidRPr="00F9684C">
        <w:rPr>
          <w:color w:val="00B050"/>
          <w:u w:val="single"/>
        </w:rPr>
        <w:tab/>
        <w:t>2085</w:t>
      </w:r>
      <w:r w:rsidR="00F9684C" w:rsidRPr="00F9684C">
        <w:rPr>
          <w:color w:val="00B050"/>
          <w:u w:val="single"/>
        </w:rPr>
        <w:tab/>
      </w:r>
      <w:r w:rsidR="00F9684C">
        <w:rPr>
          <w:color w:val="00B050"/>
          <w:u w:val="single"/>
        </w:rPr>
        <w:t>0.00</w:t>
      </w:r>
      <w:r w:rsidR="00F9684C">
        <w:rPr>
          <w:color w:val="00B050"/>
          <w:u w:val="single"/>
        </w:rPr>
        <w:tab/>
        <w:t>22.35</w:t>
      </w:r>
      <w:r w:rsidR="00F9684C">
        <w:rPr>
          <w:color w:val="00B050"/>
          <w:u w:val="single"/>
        </w:rPr>
        <w:tab/>
        <w:t>49.06</w:t>
      </w:r>
    </w:p>
    <w:p w14:paraId="2C040EA1" w14:textId="35FB8518" w:rsidR="009D3953" w:rsidRDefault="009D3953" w:rsidP="0018544A">
      <w:pPr>
        <w:pStyle w:val="Heading1"/>
        <w:numPr>
          <w:ilvl w:val="0"/>
          <w:numId w:val="0"/>
        </w:numPr>
        <w:rPr>
          <w:ins w:id="844" w:author="fstewart" w:date="2019-02-08T14:05:00Z"/>
        </w:rPr>
      </w:pPr>
    </w:p>
    <w:p w14:paraId="0D2DB0AE" w14:textId="25DBC8DF" w:rsidR="0000307B" w:rsidRDefault="0000307B" w:rsidP="0000307B">
      <w:pPr>
        <w:rPr>
          <w:ins w:id="845" w:author="fstewart" w:date="2019-02-08T14:05:00Z"/>
        </w:rPr>
        <w:pPrChange w:id="846" w:author="fstewart" w:date="2019-02-08T14:05:00Z">
          <w:pPr>
            <w:pStyle w:val="Heading1"/>
            <w:numPr>
              <w:numId w:val="0"/>
            </w:numPr>
            <w:tabs>
              <w:tab w:val="clear" w:pos="567"/>
            </w:tabs>
            <w:ind w:left="0" w:firstLine="0"/>
          </w:pPr>
        </w:pPrChange>
      </w:pPr>
    </w:p>
    <w:p w14:paraId="3C66ECE8" w14:textId="2222D133" w:rsidR="0000307B" w:rsidRDefault="0000307B" w:rsidP="0000307B">
      <w:pPr>
        <w:spacing w:before="0" w:after="200" w:line="276" w:lineRule="auto"/>
        <w:rPr>
          <w:ins w:id="847" w:author="fstewart" w:date="2019-02-08T14:05:00Z"/>
        </w:rPr>
        <w:pPrChange w:id="848" w:author="fstewart" w:date="2019-02-08T14:05:00Z">
          <w:pPr>
            <w:pStyle w:val="Heading1"/>
            <w:numPr>
              <w:numId w:val="0"/>
            </w:numPr>
            <w:tabs>
              <w:tab w:val="clear" w:pos="567"/>
            </w:tabs>
            <w:ind w:left="0" w:firstLine="0"/>
          </w:pPr>
        </w:pPrChange>
      </w:pPr>
    </w:p>
    <w:p w14:paraId="2CC0508B" w14:textId="11C8F1D4" w:rsidR="0000307B" w:rsidRDefault="0000307B">
      <w:pPr>
        <w:spacing w:before="0" w:after="200" w:line="276" w:lineRule="auto"/>
        <w:rPr>
          <w:ins w:id="849" w:author="fstewart" w:date="2019-02-08T14:06:00Z"/>
        </w:rPr>
      </w:pPr>
      <w:ins w:id="850" w:author="fstewart" w:date="2019-02-08T14:05:00Z">
        <w:r>
          <w:br w:type="page"/>
        </w:r>
      </w:ins>
    </w:p>
    <w:p w14:paraId="3697E1F1" w14:textId="77777777" w:rsidR="0000307B" w:rsidRPr="001B7402" w:rsidRDefault="0000307B" w:rsidP="0000307B">
      <w:pPr>
        <w:rPr>
          <w:ins w:id="851" w:author="fstewart" w:date="2019-02-08T14:06:00Z"/>
          <w:b/>
          <w:color w:val="00B050"/>
        </w:rPr>
      </w:pPr>
      <w:ins w:id="852" w:author="fstewart" w:date="2019-02-08T14:06:00Z">
        <w:r w:rsidRPr="001B7402">
          <w:rPr>
            <w:b/>
            <w:color w:val="00B050"/>
          </w:rPr>
          <w:lastRenderedPageBreak/>
          <w:t xml:space="preserve">Table 4. </w:t>
        </w:r>
        <w:r>
          <w:rPr>
            <w:color w:val="00B050"/>
          </w:rPr>
          <w:t>Input values for</w:t>
        </w:r>
        <w:r w:rsidRPr="003868FE">
          <w:rPr>
            <w:color w:val="00B050"/>
          </w:rPr>
          <w:t xml:space="preserve"> </w:t>
        </w:r>
        <w:r>
          <w:rPr>
            <w:color w:val="00B050"/>
          </w:rPr>
          <w:t>two</w:t>
        </w:r>
        <w:r w:rsidRPr="003868FE">
          <w:rPr>
            <w:color w:val="00B050"/>
          </w:rPr>
          <w:t xml:space="preserve"> study areas</w:t>
        </w:r>
        <w:r>
          <w:rPr>
            <w:color w:val="00B050"/>
          </w:rPr>
          <w:t>, and one averaged area,</w:t>
        </w:r>
        <w:r w:rsidRPr="003868FE">
          <w:rPr>
            <w:color w:val="00B050"/>
          </w:rPr>
          <w:t xml:space="preserve"> of </w:t>
        </w:r>
        <w:r>
          <w:rPr>
            <w:color w:val="00B050"/>
          </w:rPr>
          <w:t>W</w:t>
        </w:r>
        <w:r w:rsidRPr="003868FE">
          <w:rPr>
            <w:color w:val="00B050"/>
          </w:rPr>
          <w:t xml:space="preserve">oodland </w:t>
        </w:r>
        <w:r>
          <w:rPr>
            <w:color w:val="00B050"/>
          </w:rPr>
          <w:t>B</w:t>
        </w:r>
        <w:r w:rsidRPr="003868FE">
          <w:rPr>
            <w:color w:val="00B050"/>
          </w:rPr>
          <w:t xml:space="preserve">oreal </w:t>
        </w:r>
        <w:r>
          <w:rPr>
            <w:color w:val="00B050"/>
          </w:rPr>
          <w:t>C</w:t>
        </w:r>
        <w:r w:rsidRPr="003868FE">
          <w:rPr>
            <w:color w:val="00B050"/>
          </w:rPr>
          <w:t xml:space="preserve">aribou in </w:t>
        </w:r>
        <w:r>
          <w:rPr>
            <w:color w:val="00B050"/>
          </w:rPr>
          <w:t>Northeastern</w:t>
        </w:r>
        <w:r w:rsidRPr="003868FE">
          <w:rPr>
            <w:color w:val="00B050"/>
          </w:rPr>
          <w:t xml:space="preserve"> British Columbia, Canada, under the presented BRAT framework.</w:t>
        </w:r>
        <w:r>
          <w:rPr>
            <w:b/>
          </w:rPr>
          <w:t xml:space="preserve"> </w:t>
        </w:r>
        <w:r w:rsidRPr="001B7402">
          <w:rPr>
            <w:color w:val="00B050"/>
          </w:rPr>
          <w:t>Bolded values are calculated using the BRAT framework. All other values are either derived from literature, data, and assumed constants between populations, or are unknown and assumed to be 1 (unknown effect on lambda), &gt; 1 (positive effect on lambda), or &lt; 1 (negative effect on lambda).</w:t>
        </w:r>
      </w:ins>
    </w:p>
    <w:tbl>
      <w:tblPr>
        <w:tblStyle w:val="PlainTable2"/>
        <w:tblW w:w="13036" w:type="dxa"/>
        <w:tblLook w:val="04A0" w:firstRow="1" w:lastRow="0" w:firstColumn="1" w:lastColumn="0" w:noHBand="0" w:noVBand="1"/>
      </w:tblPr>
      <w:tblGrid>
        <w:gridCol w:w="1439"/>
        <w:gridCol w:w="803"/>
        <w:gridCol w:w="2998"/>
        <w:gridCol w:w="3402"/>
        <w:gridCol w:w="1701"/>
        <w:gridCol w:w="2693"/>
      </w:tblGrid>
      <w:tr w:rsidR="0000307B" w14:paraId="7A9F4F75" w14:textId="77777777" w:rsidTr="00203CB5">
        <w:trPr>
          <w:cnfStyle w:val="100000000000" w:firstRow="1" w:lastRow="0" w:firstColumn="0" w:lastColumn="0" w:oddVBand="0" w:evenVBand="0" w:oddHBand="0" w:evenHBand="0" w:firstRowFirstColumn="0" w:firstRowLastColumn="0" w:lastRowFirstColumn="0" w:lastRowLastColumn="0"/>
          <w:ins w:id="853"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bottom w:val="single" w:sz="12" w:space="0" w:color="auto"/>
            </w:tcBorders>
          </w:tcPr>
          <w:p w14:paraId="7BC3A972" w14:textId="77777777" w:rsidR="0000307B" w:rsidRPr="008E6F3D" w:rsidRDefault="0000307B" w:rsidP="00203CB5">
            <w:pPr>
              <w:rPr>
                <w:ins w:id="854" w:author="fstewart" w:date="2019-02-08T14:06:00Z"/>
                <w:sz w:val="20"/>
                <w:szCs w:val="20"/>
              </w:rPr>
            </w:pPr>
          </w:p>
        </w:tc>
        <w:tc>
          <w:tcPr>
            <w:tcW w:w="803" w:type="dxa"/>
            <w:tcBorders>
              <w:top w:val="single" w:sz="12" w:space="0" w:color="auto"/>
              <w:bottom w:val="single" w:sz="12" w:space="0" w:color="auto"/>
            </w:tcBorders>
          </w:tcPr>
          <w:p w14:paraId="1C4884E2" w14:textId="77777777" w:rsidR="0000307B" w:rsidRPr="008E6F3D" w:rsidRDefault="0000307B" w:rsidP="00203CB5">
            <w:pPr>
              <w:cnfStyle w:val="100000000000" w:firstRow="1" w:lastRow="0" w:firstColumn="0" w:lastColumn="0" w:oddVBand="0" w:evenVBand="0" w:oddHBand="0" w:evenHBand="0" w:firstRowFirstColumn="0" w:firstRowLastColumn="0" w:lastRowFirstColumn="0" w:lastRowLastColumn="0"/>
              <w:rPr>
                <w:ins w:id="855" w:author="fstewart" w:date="2019-02-08T14:06:00Z"/>
                <w:sz w:val="20"/>
                <w:szCs w:val="20"/>
                <w:vertAlign w:val="superscript"/>
              </w:rPr>
            </w:pPr>
            <w:ins w:id="856" w:author="fstewart" w:date="2019-02-08T14:06:00Z">
              <w:r w:rsidRPr="008E6F3D">
                <w:rPr>
                  <w:sz w:val="20"/>
                  <w:szCs w:val="20"/>
                </w:rPr>
                <w:t>Study area</w:t>
              </w:r>
              <w:r>
                <w:rPr>
                  <w:sz w:val="20"/>
                  <w:szCs w:val="20"/>
                  <w:vertAlign w:val="superscript"/>
                </w:rPr>
                <w:t>a</w:t>
              </w:r>
            </w:ins>
          </w:p>
        </w:tc>
        <w:tc>
          <w:tcPr>
            <w:tcW w:w="2998" w:type="dxa"/>
            <w:tcBorders>
              <w:top w:val="single" w:sz="12" w:space="0" w:color="auto"/>
              <w:bottom w:val="single" w:sz="12" w:space="0" w:color="auto"/>
            </w:tcBorders>
          </w:tcPr>
          <w:p w14:paraId="251E9F5B" w14:textId="77777777" w:rsidR="0000307B" w:rsidRPr="008E6F3D" w:rsidRDefault="0000307B" w:rsidP="00203CB5">
            <w:pPr>
              <w:cnfStyle w:val="100000000000" w:firstRow="1" w:lastRow="0" w:firstColumn="0" w:lastColumn="0" w:oddVBand="0" w:evenVBand="0" w:oddHBand="0" w:evenHBand="0" w:firstRowFirstColumn="0" w:firstRowLastColumn="0" w:lastRowFirstColumn="0" w:lastRowLastColumn="0"/>
              <w:rPr>
                <w:ins w:id="857" w:author="fstewart" w:date="2019-02-08T14:06:00Z"/>
                <w:sz w:val="20"/>
                <w:szCs w:val="20"/>
              </w:rPr>
            </w:pPr>
            <w:ins w:id="858" w:author="fstewart" w:date="2019-02-08T14:06:00Z">
              <w:r w:rsidRPr="008E6F3D">
                <w:rPr>
                  <w:sz w:val="20"/>
                  <w:szCs w:val="20"/>
                </w:rPr>
                <w:t>Threat1</w:t>
              </w:r>
            </w:ins>
          </w:p>
        </w:tc>
        <w:tc>
          <w:tcPr>
            <w:tcW w:w="3402" w:type="dxa"/>
            <w:tcBorders>
              <w:top w:val="single" w:sz="12" w:space="0" w:color="auto"/>
              <w:bottom w:val="single" w:sz="12" w:space="0" w:color="auto"/>
            </w:tcBorders>
          </w:tcPr>
          <w:p w14:paraId="22D423F4" w14:textId="77777777" w:rsidR="0000307B" w:rsidRPr="008E6F3D" w:rsidRDefault="0000307B" w:rsidP="00203CB5">
            <w:pPr>
              <w:cnfStyle w:val="100000000000" w:firstRow="1" w:lastRow="0" w:firstColumn="0" w:lastColumn="0" w:oddVBand="0" w:evenVBand="0" w:oddHBand="0" w:evenHBand="0" w:firstRowFirstColumn="0" w:firstRowLastColumn="0" w:lastRowFirstColumn="0" w:lastRowLastColumn="0"/>
              <w:rPr>
                <w:ins w:id="859" w:author="fstewart" w:date="2019-02-08T14:06:00Z"/>
                <w:sz w:val="20"/>
                <w:szCs w:val="20"/>
              </w:rPr>
            </w:pPr>
            <w:ins w:id="860" w:author="fstewart" w:date="2019-02-08T14:06:00Z">
              <w:r w:rsidRPr="008E6F3D">
                <w:rPr>
                  <w:sz w:val="20"/>
                  <w:szCs w:val="20"/>
                </w:rPr>
                <w:t>Threat2</w:t>
              </w:r>
            </w:ins>
          </w:p>
        </w:tc>
        <w:tc>
          <w:tcPr>
            <w:tcW w:w="1701" w:type="dxa"/>
            <w:tcBorders>
              <w:top w:val="single" w:sz="12" w:space="0" w:color="auto"/>
              <w:bottom w:val="single" w:sz="12" w:space="0" w:color="auto"/>
            </w:tcBorders>
          </w:tcPr>
          <w:p w14:paraId="3F73FC77" w14:textId="77777777" w:rsidR="0000307B" w:rsidRPr="008E6F3D" w:rsidRDefault="0000307B" w:rsidP="00203CB5">
            <w:pPr>
              <w:cnfStyle w:val="100000000000" w:firstRow="1" w:lastRow="0" w:firstColumn="0" w:lastColumn="0" w:oddVBand="0" w:evenVBand="0" w:oddHBand="0" w:evenHBand="0" w:firstRowFirstColumn="0" w:firstRowLastColumn="0" w:lastRowFirstColumn="0" w:lastRowLastColumn="0"/>
              <w:rPr>
                <w:ins w:id="861" w:author="fstewart" w:date="2019-02-08T14:06:00Z"/>
                <w:sz w:val="20"/>
                <w:szCs w:val="20"/>
              </w:rPr>
            </w:pPr>
            <w:ins w:id="862" w:author="fstewart" w:date="2019-02-08T14:06:00Z">
              <w:r w:rsidRPr="008E6F3D">
                <w:rPr>
                  <w:sz w:val="20"/>
                  <w:szCs w:val="20"/>
                </w:rPr>
                <w:t>Threat3</w:t>
              </w:r>
            </w:ins>
          </w:p>
        </w:tc>
        <w:tc>
          <w:tcPr>
            <w:tcW w:w="2693" w:type="dxa"/>
            <w:tcBorders>
              <w:top w:val="single" w:sz="12" w:space="0" w:color="auto"/>
              <w:bottom w:val="single" w:sz="12" w:space="0" w:color="auto"/>
            </w:tcBorders>
          </w:tcPr>
          <w:p w14:paraId="5FA93D3E" w14:textId="77777777" w:rsidR="0000307B" w:rsidRPr="008E6F3D" w:rsidRDefault="0000307B" w:rsidP="00203CB5">
            <w:pPr>
              <w:cnfStyle w:val="100000000000" w:firstRow="1" w:lastRow="0" w:firstColumn="0" w:lastColumn="0" w:oddVBand="0" w:evenVBand="0" w:oddHBand="0" w:evenHBand="0" w:firstRowFirstColumn="0" w:firstRowLastColumn="0" w:lastRowFirstColumn="0" w:lastRowLastColumn="0"/>
              <w:rPr>
                <w:ins w:id="863" w:author="fstewart" w:date="2019-02-08T14:06:00Z"/>
                <w:sz w:val="20"/>
                <w:szCs w:val="20"/>
              </w:rPr>
            </w:pPr>
            <w:ins w:id="864" w:author="fstewart" w:date="2019-02-08T14:06:00Z">
              <w:r w:rsidRPr="008E6F3D">
                <w:rPr>
                  <w:sz w:val="20"/>
                  <w:szCs w:val="20"/>
                </w:rPr>
                <w:t>Threat4</w:t>
              </w:r>
            </w:ins>
          </w:p>
        </w:tc>
      </w:tr>
      <w:tr w:rsidR="0000307B" w14:paraId="6BE4A8B1" w14:textId="77777777" w:rsidTr="00203CB5">
        <w:trPr>
          <w:cnfStyle w:val="000000100000" w:firstRow="0" w:lastRow="0" w:firstColumn="0" w:lastColumn="0" w:oddVBand="0" w:evenVBand="0" w:oddHBand="1" w:evenHBand="0" w:firstRowFirstColumn="0" w:firstRowLastColumn="0" w:lastRowFirstColumn="0" w:lastRowLastColumn="0"/>
          <w:ins w:id="865"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tcBorders>
          </w:tcPr>
          <w:p w14:paraId="4CB836D6" w14:textId="77777777" w:rsidR="0000307B" w:rsidRPr="008E6F3D" w:rsidRDefault="0000307B" w:rsidP="00203CB5">
            <w:pPr>
              <w:rPr>
                <w:ins w:id="866" w:author="fstewart" w:date="2019-02-08T14:06:00Z"/>
                <w:sz w:val="20"/>
                <w:szCs w:val="20"/>
              </w:rPr>
            </w:pPr>
            <w:ins w:id="867" w:author="fstewart" w:date="2019-02-08T14:06:00Z">
              <w:r w:rsidRPr="008E6F3D">
                <w:rPr>
                  <w:sz w:val="20"/>
                  <w:szCs w:val="20"/>
                </w:rPr>
                <w:t>Initial/current frequency</w:t>
              </w:r>
            </w:ins>
          </w:p>
        </w:tc>
        <w:tc>
          <w:tcPr>
            <w:tcW w:w="803" w:type="dxa"/>
            <w:tcBorders>
              <w:top w:val="single" w:sz="12" w:space="0" w:color="auto"/>
            </w:tcBorders>
          </w:tcPr>
          <w:p w14:paraId="521C88FB"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868" w:author="fstewart" w:date="2019-02-08T14:06:00Z"/>
                <w:sz w:val="20"/>
                <w:szCs w:val="20"/>
              </w:rPr>
            </w:pPr>
            <w:ins w:id="869" w:author="fstewart" w:date="2019-02-08T14:06:00Z">
              <w:r>
                <w:rPr>
                  <w:sz w:val="20"/>
                  <w:szCs w:val="20"/>
                </w:rPr>
                <w:t>1</w:t>
              </w:r>
            </w:ins>
          </w:p>
        </w:tc>
        <w:tc>
          <w:tcPr>
            <w:tcW w:w="2998" w:type="dxa"/>
            <w:tcBorders>
              <w:top w:val="single" w:sz="12" w:space="0" w:color="auto"/>
            </w:tcBorders>
          </w:tcPr>
          <w:p w14:paraId="2BBFEBD6" w14:textId="36CBDA7F" w:rsidR="0000307B" w:rsidRPr="000B04F2" w:rsidRDefault="00C16084" w:rsidP="00203CB5">
            <w:pPr>
              <w:cnfStyle w:val="000000100000" w:firstRow="0" w:lastRow="0" w:firstColumn="0" w:lastColumn="0" w:oddVBand="0" w:evenVBand="0" w:oddHBand="1" w:evenHBand="0" w:firstRowFirstColumn="0" w:firstRowLastColumn="0" w:lastRowFirstColumn="0" w:lastRowLastColumn="0"/>
              <w:rPr>
                <w:ins w:id="870" w:author="fstewart" w:date="2019-02-08T14:06:00Z"/>
                <w:sz w:val="20"/>
                <w:szCs w:val="20"/>
              </w:rPr>
            </w:pPr>
            <w:ins w:id="871" w:author="fstewart" w:date="2019-02-08T14:06:00Z">
              <w:r>
                <w:rPr>
                  <w:b/>
                  <w:sz w:val="20"/>
                  <w:szCs w:val="20"/>
                </w:rPr>
                <w:t>0.05</w:t>
              </w:r>
              <w:r w:rsidR="0000307B" w:rsidRPr="000B04F2">
                <w:rPr>
                  <w:b/>
                  <w:sz w:val="20"/>
                  <w:szCs w:val="20"/>
                </w:rPr>
                <w:t>5</w:t>
              </w:r>
              <w:r w:rsidR="0000307B">
                <w:rPr>
                  <w:sz w:val="20"/>
                  <w:szCs w:val="20"/>
                </w:rPr>
                <w:t>/0.117</w:t>
              </w:r>
            </w:ins>
          </w:p>
        </w:tc>
        <w:tc>
          <w:tcPr>
            <w:tcW w:w="3402" w:type="dxa"/>
            <w:tcBorders>
              <w:top w:val="single" w:sz="12" w:space="0" w:color="auto"/>
            </w:tcBorders>
          </w:tcPr>
          <w:p w14:paraId="7CC744BC"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872" w:author="fstewart" w:date="2019-02-08T14:06:00Z"/>
                <w:sz w:val="20"/>
                <w:szCs w:val="20"/>
              </w:rPr>
            </w:pPr>
            <w:ins w:id="873" w:author="fstewart" w:date="2019-02-08T14:06:00Z">
              <w:r>
                <w:rPr>
                  <w:sz w:val="20"/>
                  <w:szCs w:val="20"/>
                </w:rPr>
                <w:t>0.374/0.820</w:t>
              </w:r>
            </w:ins>
          </w:p>
        </w:tc>
        <w:tc>
          <w:tcPr>
            <w:tcW w:w="1701" w:type="dxa"/>
            <w:tcBorders>
              <w:top w:val="single" w:sz="12" w:space="0" w:color="auto"/>
            </w:tcBorders>
          </w:tcPr>
          <w:p w14:paraId="03A4D1E4"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874" w:author="fstewart" w:date="2019-02-08T14:06:00Z"/>
                <w:sz w:val="20"/>
                <w:szCs w:val="20"/>
              </w:rPr>
            </w:pPr>
            <w:ins w:id="875" w:author="fstewart" w:date="2019-02-08T14:06:00Z">
              <w:r w:rsidRPr="00CD214C">
                <w:rPr>
                  <w:b/>
                  <w:sz w:val="20"/>
                  <w:szCs w:val="20"/>
                </w:rPr>
                <w:t>0.050</w:t>
              </w:r>
              <w:r>
                <w:rPr>
                  <w:sz w:val="20"/>
                  <w:szCs w:val="20"/>
                </w:rPr>
                <w:t>/0.053</w:t>
              </w:r>
            </w:ins>
          </w:p>
        </w:tc>
        <w:tc>
          <w:tcPr>
            <w:tcW w:w="2693" w:type="dxa"/>
            <w:tcBorders>
              <w:top w:val="single" w:sz="12" w:space="0" w:color="auto"/>
            </w:tcBorders>
          </w:tcPr>
          <w:p w14:paraId="6514D963"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876" w:author="fstewart" w:date="2019-02-08T14:06:00Z"/>
                <w:sz w:val="20"/>
                <w:szCs w:val="20"/>
              </w:rPr>
            </w:pPr>
            <w:ins w:id="877" w:author="fstewart" w:date="2019-02-08T14:06:00Z">
              <w:r w:rsidRPr="00CD214C">
                <w:rPr>
                  <w:b/>
                  <w:sz w:val="20"/>
                  <w:szCs w:val="20"/>
                </w:rPr>
                <w:t>0.046</w:t>
              </w:r>
              <w:r>
                <w:rPr>
                  <w:sz w:val="20"/>
                  <w:szCs w:val="20"/>
                </w:rPr>
                <w:t>/0.053</w:t>
              </w:r>
            </w:ins>
          </w:p>
        </w:tc>
      </w:tr>
      <w:tr w:rsidR="0000307B" w14:paraId="4754D34B" w14:textId="77777777" w:rsidTr="00203CB5">
        <w:trPr>
          <w:ins w:id="878"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3E288690" w14:textId="77777777" w:rsidR="0000307B" w:rsidRPr="008E6F3D" w:rsidRDefault="0000307B" w:rsidP="00203CB5">
            <w:pPr>
              <w:rPr>
                <w:ins w:id="879" w:author="fstewart" w:date="2019-02-08T14:06:00Z"/>
                <w:sz w:val="20"/>
                <w:szCs w:val="20"/>
              </w:rPr>
            </w:pPr>
            <w:ins w:id="880" w:author="fstewart" w:date="2019-02-08T14:06:00Z">
              <w:r w:rsidRPr="008E6F3D">
                <w:rPr>
                  <w:sz w:val="20"/>
                  <w:szCs w:val="20"/>
                </w:rPr>
                <w:t>Barrier frequency</w:t>
              </w:r>
            </w:ins>
          </w:p>
        </w:tc>
        <w:tc>
          <w:tcPr>
            <w:tcW w:w="803" w:type="dxa"/>
          </w:tcPr>
          <w:p w14:paraId="33BF0A52"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881" w:author="fstewart" w:date="2019-02-08T14:06:00Z"/>
                <w:sz w:val="20"/>
                <w:szCs w:val="20"/>
              </w:rPr>
            </w:pPr>
            <w:ins w:id="882" w:author="fstewart" w:date="2019-02-08T14:06:00Z">
              <w:r w:rsidRPr="000B04F2">
                <w:rPr>
                  <w:sz w:val="20"/>
                  <w:szCs w:val="20"/>
                </w:rPr>
                <w:t>1</w:t>
              </w:r>
            </w:ins>
          </w:p>
        </w:tc>
        <w:tc>
          <w:tcPr>
            <w:tcW w:w="2998" w:type="dxa"/>
          </w:tcPr>
          <w:p w14:paraId="42FBB49F" w14:textId="77777777" w:rsidR="0000307B" w:rsidRDefault="0000307B" w:rsidP="00203CB5">
            <w:pPr>
              <w:cnfStyle w:val="000000000000" w:firstRow="0" w:lastRow="0" w:firstColumn="0" w:lastColumn="0" w:oddVBand="0" w:evenVBand="0" w:oddHBand="0" w:evenHBand="0" w:firstRowFirstColumn="0" w:firstRowLastColumn="0" w:lastRowFirstColumn="0" w:lastRowLastColumn="0"/>
              <w:rPr>
                <w:ins w:id="883" w:author="fstewart" w:date="2019-02-08T14:06:00Z"/>
                <w:sz w:val="20"/>
                <w:szCs w:val="20"/>
              </w:rPr>
            </w:pPr>
            <w:ins w:id="884" w:author="fstewart" w:date="2019-02-08T14:06:00Z">
              <w:r w:rsidRPr="000B04F2">
                <w:rPr>
                  <w:b/>
                  <w:sz w:val="20"/>
                  <w:szCs w:val="20"/>
                </w:rPr>
                <w:t>1.716</w:t>
              </w:r>
              <w:r w:rsidRPr="000B04F2">
                <w:rPr>
                  <w:sz w:val="20"/>
                  <w:szCs w:val="20"/>
                </w:rPr>
                <w:t xml:space="preserve">, </w:t>
              </w:r>
            </w:ins>
          </w:p>
          <w:p w14:paraId="4D4D0084"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885" w:author="fstewart" w:date="2019-02-08T14:06:00Z"/>
                <w:sz w:val="20"/>
                <w:szCs w:val="20"/>
              </w:rPr>
            </w:pPr>
            <w:ins w:id="886" w:author="fstewart" w:date="2019-02-08T14:06:00Z">
              <w:r w:rsidRPr="000B04F2">
                <w:rPr>
                  <w:sz w:val="20"/>
                  <w:szCs w:val="20"/>
                </w:rPr>
                <w:t>1.4, 0.65, 1.5,</w:t>
              </w:r>
              <w:r>
                <w:rPr>
                  <w:sz w:val="20"/>
                  <w:szCs w:val="20"/>
                </w:rPr>
                <w:t xml:space="preserve"> 1.00, </w:t>
              </w:r>
              <w:r w:rsidRPr="000B04F2">
                <w:rPr>
                  <w:sz w:val="20"/>
                  <w:szCs w:val="20"/>
                </w:rPr>
                <w:t xml:space="preserve"> 0.90, 1.00</w:t>
              </w:r>
            </w:ins>
          </w:p>
        </w:tc>
        <w:tc>
          <w:tcPr>
            <w:tcW w:w="3402" w:type="dxa"/>
          </w:tcPr>
          <w:p w14:paraId="1E19B01B"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887" w:author="fstewart" w:date="2019-02-08T14:06:00Z"/>
                <w:sz w:val="20"/>
                <w:szCs w:val="20"/>
              </w:rPr>
            </w:pPr>
            <w:ins w:id="888" w:author="fstewart" w:date="2019-02-08T14:06:00Z">
              <w:r>
                <w:rPr>
                  <w:sz w:val="20"/>
                  <w:szCs w:val="20"/>
                </w:rPr>
                <w:t>2.19</w:t>
              </w:r>
            </w:ins>
          </w:p>
        </w:tc>
        <w:tc>
          <w:tcPr>
            <w:tcW w:w="1701" w:type="dxa"/>
          </w:tcPr>
          <w:p w14:paraId="5A85C1B7"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889" w:author="fstewart" w:date="2019-02-08T14:06:00Z"/>
                <w:sz w:val="20"/>
                <w:szCs w:val="20"/>
              </w:rPr>
            </w:pPr>
            <w:ins w:id="890" w:author="fstewart" w:date="2019-02-08T14:06:00Z">
              <w:r>
                <w:rPr>
                  <w:sz w:val="20"/>
                  <w:szCs w:val="20"/>
                </w:rPr>
                <w:t>1.05, 1.00, 1.00</w:t>
              </w:r>
            </w:ins>
          </w:p>
        </w:tc>
        <w:tc>
          <w:tcPr>
            <w:tcW w:w="2693" w:type="dxa"/>
          </w:tcPr>
          <w:p w14:paraId="58657560"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891" w:author="fstewart" w:date="2019-02-08T14:06:00Z"/>
                <w:sz w:val="20"/>
                <w:szCs w:val="20"/>
              </w:rPr>
            </w:pPr>
            <w:ins w:id="892" w:author="fstewart" w:date="2019-02-08T14:06:00Z">
              <w:r>
                <w:rPr>
                  <w:sz w:val="20"/>
                  <w:szCs w:val="20"/>
                </w:rPr>
                <w:t>1.05, 1.05, 1.05, 1.00, 1.00</w:t>
              </w:r>
            </w:ins>
          </w:p>
        </w:tc>
      </w:tr>
      <w:tr w:rsidR="0000307B" w14:paraId="508CE229" w14:textId="77777777" w:rsidTr="00203CB5">
        <w:trPr>
          <w:cnfStyle w:val="000000100000" w:firstRow="0" w:lastRow="0" w:firstColumn="0" w:lastColumn="0" w:oddVBand="0" w:evenVBand="0" w:oddHBand="1" w:evenHBand="0" w:firstRowFirstColumn="0" w:firstRowLastColumn="0" w:lastRowFirstColumn="0" w:lastRowLastColumn="0"/>
          <w:ins w:id="893"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bottom w:val="single" w:sz="12" w:space="0" w:color="auto"/>
            </w:tcBorders>
          </w:tcPr>
          <w:p w14:paraId="1C3AC1E9" w14:textId="77777777" w:rsidR="0000307B" w:rsidRPr="008E6F3D" w:rsidRDefault="0000307B" w:rsidP="00203CB5">
            <w:pPr>
              <w:rPr>
                <w:ins w:id="894" w:author="fstewart" w:date="2019-02-08T14:06:00Z"/>
                <w:sz w:val="20"/>
                <w:szCs w:val="20"/>
              </w:rPr>
            </w:pPr>
            <w:ins w:id="895" w:author="fstewart" w:date="2019-02-08T14:06:00Z">
              <w:r w:rsidRPr="008E6F3D">
                <w:rPr>
                  <w:sz w:val="20"/>
                  <w:szCs w:val="20"/>
                </w:rPr>
                <w:t>Barrier lambda</w:t>
              </w:r>
            </w:ins>
          </w:p>
        </w:tc>
        <w:tc>
          <w:tcPr>
            <w:tcW w:w="803" w:type="dxa"/>
            <w:tcBorders>
              <w:bottom w:val="single" w:sz="12" w:space="0" w:color="auto"/>
            </w:tcBorders>
          </w:tcPr>
          <w:p w14:paraId="152DBD12"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896" w:author="fstewart" w:date="2019-02-08T14:06:00Z"/>
                <w:sz w:val="20"/>
                <w:szCs w:val="20"/>
              </w:rPr>
            </w:pPr>
            <w:ins w:id="897" w:author="fstewart" w:date="2019-02-08T14:06:00Z">
              <w:r w:rsidRPr="000B04F2">
                <w:rPr>
                  <w:sz w:val="20"/>
                  <w:szCs w:val="20"/>
                </w:rPr>
                <w:t>1</w:t>
              </w:r>
            </w:ins>
          </w:p>
        </w:tc>
        <w:tc>
          <w:tcPr>
            <w:tcW w:w="2998" w:type="dxa"/>
            <w:tcBorders>
              <w:bottom w:val="single" w:sz="12" w:space="0" w:color="auto"/>
            </w:tcBorders>
          </w:tcPr>
          <w:p w14:paraId="16BB2293" w14:textId="77777777" w:rsidR="0000307B" w:rsidRDefault="0000307B" w:rsidP="00203CB5">
            <w:pPr>
              <w:cnfStyle w:val="000000100000" w:firstRow="0" w:lastRow="0" w:firstColumn="0" w:lastColumn="0" w:oddVBand="0" w:evenVBand="0" w:oddHBand="1" w:evenHBand="0" w:firstRowFirstColumn="0" w:firstRowLastColumn="0" w:lastRowFirstColumn="0" w:lastRowLastColumn="0"/>
              <w:rPr>
                <w:ins w:id="898" w:author="fstewart" w:date="2019-02-08T14:06:00Z"/>
                <w:sz w:val="20"/>
                <w:szCs w:val="20"/>
              </w:rPr>
            </w:pPr>
            <w:ins w:id="899" w:author="fstewart" w:date="2019-02-08T14:06:00Z">
              <w:r w:rsidRPr="00CD214C">
                <w:rPr>
                  <w:b/>
                  <w:sz w:val="20"/>
                  <w:szCs w:val="20"/>
                </w:rPr>
                <w:t>0.039</w:t>
              </w:r>
              <w:r>
                <w:rPr>
                  <w:sz w:val="20"/>
                  <w:szCs w:val="20"/>
                </w:rPr>
                <w:t xml:space="preserve"> (</w:t>
              </w:r>
              <w:r w:rsidRPr="00040141">
                <w:rPr>
                  <w:sz w:val="20"/>
                  <w:szCs w:val="20"/>
                  <w:rPrChange w:id="900" w:author="fstewart" w:date="2019-02-11T09:57:00Z">
                    <w:rPr>
                      <w:b/>
                      <w:sz w:val="20"/>
                      <w:szCs w:val="20"/>
                    </w:rPr>
                  </w:rPrChange>
                </w:rPr>
                <w:t>0.019</w:t>
              </w:r>
              <w:r>
                <w:rPr>
                  <w:sz w:val="20"/>
                  <w:szCs w:val="20"/>
                </w:rPr>
                <w:t xml:space="preserve"> due to avoidance of wolves, </w:t>
              </w:r>
              <w:r w:rsidRPr="00CD214C">
                <w:rPr>
                  <w:b/>
                  <w:sz w:val="20"/>
                  <w:szCs w:val="20"/>
                </w:rPr>
                <w:t>0.0310</w:t>
              </w:r>
              <w:r>
                <w:rPr>
                  <w:sz w:val="20"/>
                  <w:szCs w:val="20"/>
                </w:rPr>
                <w:t xml:space="preserve"> due to avoidance of other/compensatory predators),</w:t>
              </w:r>
            </w:ins>
          </w:p>
          <w:p w14:paraId="242A1C5F"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901" w:author="fstewart" w:date="2019-02-08T14:06:00Z"/>
                <w:sz w:val="20"/>
                <w:szCs w:val="20"/>
              </w:rPr>
            </w:pPr>
            <w:ins w:id="902" w:author="fstewart" w:date="2019-02-08T14:06:00Z">
              <w:r>
                <w:rPr>
                  <w:sz w:val="20"/>
                  <w:szCs w:val="20"/>
                </w:rPr>
                <w:t>0.022, -0.019, 0.027, 0.00, -0.006, 0.00</w:t>
              </w:r>
            </w:ins>
          </w:p>
        </w:tc>
        <w:tc>
          <w:tcPr>
            <w:tcW w:w="3402" w:type="dxa"/>
            <w:tcBorders>
              <w:bottom w:val="single" w:sz="12" w:space="0" w:color="auto"/>
            </w:tcBorders>
          </w:tcPr>
          <w:p w14:paraId="7E8F4079"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903" w:author="fstewart" w:date="2019-02-08T14:06:00Z"/>
                <w:sz w:val="20"/>
                <w:szCs w:val="20"/>
              </w:rPr>
            </w:pPr>
            <w:ins w:id="904" w:author="fstewart" w:date="2019-02-08T14:06:00Z">
              <w:r>
                <w:rPr>
                  <w:sz w:val="20"/>
                  <w:szCs w:val="20"/>
                </w:rPr>
                <w:t>0.447 (0.16 due to avoidance of wolves, 0.27 due to avoidance of other/compensatory predators),</w:t>
              </w:r>
            </w:ins>
          </w:p>
        </w:tc>
        <w:tc>
          <w:tcPr>
            <w:tcW w:w="1701" w:type="dxa"/>
            <w:tcBorders>
              <w:bottom w:val="single" w:sz="12" w:space="0" w:color="auto"/>
            </w:tcBorders>
          </w:tcPr>
          <w:p w14:paraId="58A96B99"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905" w:author="fstewart" w:date="2019-02-08T14:06:00Z"/>
                <w:sz w:val="20"/>
                <w:szCs w:val="20"/>
              </w:rPr>
            </w:pPr>
            <w:ins w:id="906" w:author="fstewart" w:date="2019-02-08T14:06:00Z">
              <w:r>
                <w:rPr>
                  <w:sz w:val="20"/>
                  <w:szCs w:val="20"/>
                </w:rPr>
                <w:t>0.003, 0.00, 0.00</w:t>
              </w:r>
            </w:ins>
          </w:p>
        </w:tc>
        <w:tc>
          <w:tcPr>
            <w:tcW w:w="2693" w:type="dxa"/>
            <w:tcBorders>
              <w:bottom w:val="single" w:sz="12" w:space="0" w:color="auto"/>
            </w:tcBorders>
          </w:tcPr>
          <w:p w14:paraId="7691C058"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907" w:author="fstewart" w:date="2019-02-08T14:06:00Z"/>
                <w:sz w:val="20"/>
                <w:szCs w:val="20"/>
              </w:rPr>
            </w:pPr>
            <w:ins w:id="908" w:author="fstewart" w:date="2019-02-08T14:06:00Z">
              <w:r>
                <w:rPr>
                  <w:sz w:val="20"/>
                  <w:szCs w:val="20"/>
                </w:rPr>
                <w:t>0.002, 0.002, 0.002, 0.00, 0.00</w:t>
              </w:r>
            </w:ins>
          </w:p>
        </w:tc>
      </w:tr>
      <w:tr w:rsidR="0000307B" w14:paraId="412D0457" w14:textId="77777777" w:rsidTr="00203CB5">
        <w:trPr>
          <w:ins w:id="909"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tcBorders>
          </w:tcPr>
          <w:p w14:paraId="47CD11D7" w14:textId="77777777" w:rsidR="0000307B" w:rsidRPr="001B4236" w:rsidRDefault="0000307B" w:rsidP="00203CB5">
            <w:pPr>
              <w:rPr>
                <w:ins w:id="910" w:author="fstewart" w:date="2019-02-08T14:06:00Z"/>
                <w:sz w:val="20"/>
                <w:szCs w:val="20"/>
                <w:rPrChange w:id="911" w:author="fstewart" w:date="2019-02-11T11:04:00Z">
                  <w:rPr>
                    <w:ins w:id="912" w:author="fstewart" w:date="2019-02-08T14:06:00Z"/>
                    <w:sz w:val="20"/>
                    <w:szCs w:val="20"/>
                  </w:rPr>
                </w:rPrChange>
              </w:rPr>
            </w:pPr>
            <w:ins w:id="913" w:author="fstewart" w:date="2019-02-08T14:06:00Z">
              <w:r w:rsidRPr="001B4236">
                <w:rPr>
                  <w:sz w:val="20"/>
                  <w:szCs w:val="20"/>
                  <w:rPrChange w:id="914" w:author="fstewart" w:date="2019-02-11T11:04:00Z">
                    <w:rPr>
                      <w:sz w:val="20"/>
                      <w:szCs w:val="20"/>
                    </w:rPr>
                  </w:rPrChange>
                </w:rPr>
                <w:t>Initial/current frequency</w:t>
              </w:r>
            </w:ins>
          </w:p>
        </w:tc>
        <w:tc>
          <w:tcPr>
            <w:tcW w:w="803" w:type="dxa"/>
            <w:tcBorders>
              <w:top w:val="single" w:sz="12" w:space="0" w:color="auto"/>
            </w:tcBorders>
          </w:tcPr>
          <w:p w14:paraId="213241DE" w14:textId="77777777" w:rsidR="0000307B" w:rsidRPr="001B4236" w:rsidRDefault="0000307B" w:rsidP="00203CB5">
            <w:pPr>
              <w:cnfStyle w:val="000000000000" w:firstRow="0" w:lastRow="0" w:firstColumn="0" w:lastColumn="0" w:oddVBand="0" w:evenVBand="0" w:oddHBand="0" w:evenHBand="0" w:firstRowFirstColumn="0" w:firstRowLastColumn="0" w:lastRowFirstColumn="0" w:lastRowLastColumn="0"/>
              <w:rPr>
                <w:ins w:id="915" w:author="fstewart" w:date="2019-02-08T14:06:00Z"/>
                <w:sz w:val="20"/>
                <w:szCs w:val="20"/>
                <w:rPrChange w:id="916" w:author="fstewart" w:date="2019-02-11T11:04:00Z">
                  <w:rPr>
                    <w:ins w:id="917" w:author="fstewart" w:date="2019-02-08T14:06:00Z"/>
                    <w:sz w:val="20"/>
                    <w:szCs w:val="20"/>
                  </w:rPr>
                </w:rPrChange>
              </w:rPr>
            </w:pPr>
            <w:ins w:id="918" w:author="fstewart" w:date="2019-02-08T14:06:00Z">
              <w:r w:rsidRPr="001B4236">
                <w:rPr>
                  <w:sz w:val="20"/>
                  <w:szCs w:val="20"/>
                  <w:rPrChange w:id="919" w:author="fstewart" w:date="2019-02-11T11:04:00Z">
                    <w:rPr>
                      <w:sz w:val="20"/>
                      <w:szCs w:val="20"/>
                    </w:rPr>
                  </w:rPrChange>
                </w:rPr>
                <w:t>3</w:t>
              </w:r>
            </w:ins>
          </w:p>
        </w:tc>
        <w:tc>
          <w:tcPr>
            <w:tcW w:w="2998" w:type="dxa"/>
            <w:tcBorders>
              <w:top w:val="single" w:sz="12" w:space="0" w:color="auto"/>
            </w:tcBorders>
          </w:tcPr>
          <w:p w14:paraId="2015B68B" w14:textId="2F9F671E" w:rsidR="0000307B" w:rsidRPr="001B4236" w:rsidRDefault="00C16084" w:rsidP="00203CB5">
            <w:pPr>
              <w:cnfStyle w:val="000000000000" w:firstRow="0" w:lastRow="0" w:firstColumn="0" w:lastColumn="0" w:oddVBand="0" w:evenVBand="0" w:oddHBand="0" w:evenHBand="0" w:firstRowFirstColumn="0" w:firstRowLastColumn="0" w:lastRowFirstColumn="0" w:lastRowLastColumn="0"/>
              <w:rPr>
                <w:ins w:id="920" w:author="fstewart" w:date="2019-02-08T14:06:00Z"/>
                <w:sz w:val="20"/>
                <w:szCs w:val="20"/>
                <w:rPrChange w:id="921" w:author="fstewart" w:date="2019-02-11T11:04:00Z">
                  <w:rPr>
                    <w:ins w:id="922" w:author="fstewart" w:date="2019-02-08T14:06:00Z"/>
                    <w:sz w:val="20"/>
                    <w:szCs w:val="20"/>
                  </w:rPr>
                </w:rPrChange>
              </w:rPr>
            </w:pPr>
            <w:ins w:id="923" w:author="fstewart" w:date="2019-02-08T14:06:00Z">
              <w:r w:rsidRPr="001B4236">
                <w:rPr>
                  <w:b/>
                  <w:sz w:val="20"/>
                  <w:szCs w:val="20"/>
                  <w:rPrChange w:id="924" w:author="fstewart" w:date="2019-02-11T11:04:00Z">
                    <w:rPr>
                      <w:b/>
                      <w:sz w:val="20"/>
                      <w:szCs w:val="20"/>
                    </w:rPr>
                  </w:rPrChange>
                </w:rPr>
                <w:t>0.05</w:t>
              </w:r>
              <w:r w:rsidR="0000307B" w:rsidRPr="001B4236">
                <w:rPr>
                  <w:b/>
                  <w:sz w:val="20"/>
                  <w:szCs w:val="20"/>
                  <w:rPrChange w:id="925" w:author="fstewart" w:date="2019-02-11T11:04:00Z">
                    <w:rPr>
                      <w:b/>
                      <w:sz w:val="20"/>
                      <w:szCs w:val="20"/>
                    </w:rPr>
                  </w:rPrChange>
                </w:rPr>
                <w:t>5</w:t>
              </w:r>
              <w:r w:rsidR="0000307B" w:rsidRPr="001B4236">
                <w:rPr>
                  <w:sz w:val="20"/>
                  <w:szCs w:val="20"/>
                  <w:rPrChange w:id="926" w:author="fstewart" w:date="2019-02-11T11:04:00Z">
                    <w:rPr>
                      <w:sz w:val="20"/>
                      <w:szCs w:val="20"/>
                    </w:rPr>
                  </w:rPrChange>
                </w:rPr>
                <w:t>/0.054</w:t>
              </w:r>
            </w:ins>
          </w:p>
        </w:tc>
        <w:tc>
          <w:tcPr>
            <w:tcW w:w="3402" w:type="dxa"/>
            <w:tcBorders>
              <w:top w:val="single" w:sz="12" w:space="0" w:color="auto"/>
            </w:tcBorders>
          </w:tcPr>
          <w:p w14:paraId="7C08C49D" w14:textId="77777777" w:rsidR="0000307B" w:rsidRPr="001B4236" w:rsidRDefault="0000307B" w:rsidP="00203CB5">
            <w:pPr>
              <w:cnfStyle w:val="000000000000" w:firstRow="0" w:lastRow="0" w:firstColumn="0" w:lastColumn="0" w:oddVBand="0" w:evenVBand="0" w:oddHBand="0" w:evenHBand="0" w:firstRowFirstColumn="0" w:firstRowLastColumn="0" w:lastRowFirstColumn="0" w:lastRowLastColumn="0"/>
              <w:rPr>
                <w:ins w:id="927" w:author="fstewart" w:date="2019-02-08T14:06:00Z"/>
                <w:sz w:val="20"/>
                <w:szCs w:val="20"/>
                <w:rPrChange w:id="928" w:author="fstewart" w:date="2019-02-11T11:04:00Z">
                  <w:rPr>
                    <w:ins w:id="929" w:author="fstewart" w:date="2019-02-08T14:06:00Z"/>
                    <w:sz w:val="20"/>
                    <w:szCs w:val="20"/>
                  </w:rPr>
                </w:rPrChange>
              </w:rPr>
            </w:pPr>
            <w:ins w:id="930" w:author="fstewart" w:date="2019-02-08T14:06:00Z">
              <w:r w:rsidRPr="001B4236">
                <w:rPr>
                  <w:sz w:val="20"/>
                  <w:szCs w:val="20"/>
                  <w:rPrChange w:id="931" w:author="fstewart" w:date="2019-02-11T11:04:00Z">
                    <w:rPr>
                      <w:sz w:val="20"/>
                      <w:szCs w:val="20"/>
                    </w:rPr>
                  </w:rPrChange>
                </w:rPr>
                <w:t>0.323/0.867</w:t>
              </w:r>
            </w:ins>
          </w:p>
        </w:tc>
        <w:tc>
          <w:tcPr>
            <w:tcW w:w="1701" w:type="dxa"/>
            <w:tcBorders>
              <w:top w:val="single" w:sz="12" w:space="0" w:color="auto"/>
            </w:tcBorders>
          </w:tcPr>
          <w:p w14:paraId="776BBE3B"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932" w:author="fstewart" w:date="2019-02-08T14:06:00Z"/>
                <w:sz w:val="20"/>
                <w:szCs w:val="20"/>
              </w:rPr>
            </w:pPr>
            <w:ins w:id="933" w:author="fstewart" w:date="2019-02-08T14:06:00Z">
              <w:r w:rsidRPr="00B55E34">
                <w:rPr>
                  <w:b/>
                  <w:sz w:val="20"/>
                  <w:szCs w:val="20"/>
                </w:rPr>
                <w:t>0.054</w:t>
              </w:r>
              <w:r>
                <w:rPr>
                  <w:sz w:val="20"/>
                  <w:szCs w:val="20"/>
                </w:rPr>
                <w:t>/0.056</w:t>
              </w:r>
            </w:ins>
          </w:p>
        </w:tc>
        <w:tc>
          <w:tcPr>
            <w:tcW w:w="2693" w:type="dxa"/>
            <w:tcBorders>
              <w:top w:val="single" w:sz="12" w:space="0" w:color="auto"/>
            </w:tcBorders>
          </w:tcPr>
          <w:p w14:paraId="7B6DDFBB"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934" w:author="fstewart" w:date="2019-02-08T14:06:00Z"/>
                <w:sz w:val="20"/>
                <w:szCs w:val="20"/>
              </w:rPr>
            </w:pPr>
            <w:ins w:id="935" w:author="fstewart" w:date="2019-02-08T14:06:00Z">
              <w:r w:rsidRPr="00B55E34">
                <w:rPr>
                  <w:b/>
                  <w:sz w:val="20"/>
                  <w:szCs w:val="20"/>
                </w:rPr>
                <w:t>0.049</w:t>
              </w:r>
              <w:r>
                <w:rPr>
                  <w:sz w:val="20"/>
                  <w:szCs w:val="20"/>
                </w:rPr>
                <w:t>/0.056</w:t>
              </w:r>
            </w:ins>
          </w:p>
        </w:tc>
      </w:tr>
      <w:tr w:rsidR="0000307B" w14:paraId="19E0CB1D" w14:textId="77777777" w:rsidTr="00203CB5">
        <w:trPr>
          <w:cnfStyle w:val="000000100000" w:firstRow="0" w:lastRow="0" w:firstColumn="0" w:lastColumn="0" w:oddVBand="0" w:evenVBand="0" w:oddHBand="1" w:evenHBand="0" w:firstRowFirstColumn="0" w:firstRowLastColumn="0" w:lastRowFirstColumn="0" w:lastRowLastColumn="0"/>
          <w:ins w:id="936"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770C5DBC" w14:textId="77777777" w:rsidR="0000307B" w:rsidRPr="001B4236" w:rsidRDefault="0000307B" w:rsidP="00203CB5">
            <w:pPr>
              <w:rPr>
                <w:ins w:id="937" w:author="fstewart" w:date="2019-02-08T14:06:00Z"/>
                <w:sz w:val="20"/>
                <w:szCs w:val="20"/>
                <w:rPrChange w:id="938" w:author="fstewart" w:date="2019-02-11T11:04:00Z">
                  <w:rPr>
                    <w:ins w:id="939" w:author="fstewart" w:date="2019-02-08T14:06:00Z"/>
                    <w:sz w:val="20"/>
                    <w:szCs w:val="20"/>
                  </w:rPr>
                </w:rPrChange>
              </w:rPr>
            </w:pPr>
            <w:ins w:id="940" w:author="fstewart" w:date="2019-02-08T14:06:00Z">
              <w:r w:rsidRPr="001B4236">
                <w:rPr>
                  <w:sz w:val="20"/>
                  <w:szCs w:val="20"/>
                  <w:rPrChange w:id="941" w:author="fstewart" w:date="2019-02-11T11:04:00Z">
                    <w:rPr>
                      <w:sz w:val="20"/>
                      <w:szCs w:val="20"/>
                    </w:rPr>
                  </w:rPrChange>
                </w:rPr>
                <w:t>Barrier frequency</w:t>
              </w:r>
            </w:ins>
          </w:p>
        </w:tc>
        <w:tc>
          <w:tcPr>
            <w:tcW w:w="803" w:type="dxa"/>
          </w:tcPr>
          <w:p w14:paraId="3074F739" w14:textId="77777777" w:rsidR="0000307B" w:rsidRPr="001B4236" w:rsidRDefault="0000307B" w:rsidP="00203CB5">
            <w:pPr>
              <w:cnfStyle w:val="000000100000" w:firstRow="0" w:lastRow="0" w:firstColumn="0" w:lastColumn="0" w:oddVBand="0" w:evenVBand="0" w:oddHBand="1" w:evenHBand="0" w:firstRowFirstColumn="0" w:firstRowLastColumn="0" w:lastRowFirstColumn="0" w:lastRowLastColumn="0"/>
              <w:rPr>
                <w:ins w:id="942" w:author="fstewart" w:date="2019-02-08T14:06:00Z"/>
                <w:sz w:val="20"/>
                <w:szCs w:val="20"/>
                <w:rPrChange w:id="943" w:author="fstewart" w:date="2019-02-11T11:04:00Z">
                  <w:rPr>
                    <w:ins w:id="944" w:author="fstewart" w:date="2019-02-08T14:06:00Z"/>
                    <w:sz w:val="20"/>
                    <w:szCs w:val="20"/>
                  </w:rPr>
                </w:rPrChange>
              </w:rPr>
            </w:pPr>
            <w:ins w:id="945" w:author="fstewart" w:date="2019-02-08T14:06:00Z">
              <w:r w:rsidRPr="001B4236">
                <w:rPr>
                  <w:sz w:val="20"/>
                  <w:szCs w:val="20"/>
                  <w:rPrChange w:id="946" w:author="fstewart" w:date="2019-02-11T11:04:00Z">
                    <w:rPr>
                      <w:sz w:val="20"/>
                      <w:szCs w:val="20"/>
                    </w:rPr>
                  </w:rPrChange>
                </w:rPr>
                <w:t>3</w:t>
              </w:r>
            </w:ins>
          </w:p>
        </w:tc>
        <w:tc>
          <w:tcPr>
            <w:tcW w:w="2998" w:type="dxa"/>
            <w:tcBorders>
              <w:bottom w:val="single" w:sz="8" w:space="0" w:color="auto"/>
            </w:tcBorders>
          </w:tcPr>
          <w:p w14:paraId="123D1E5A" w14:textId="77777777" w:rsidR="0000307B" w:rsidRPr="001B4236" w:rsidRDefault="0000307B" w:rsidP="00203CB5">
            <w:pPr>
              <w:cnfStyle w:val="000000100000" w:firstRow="0" w:lastRow="0" w:firstColumn="0" w:lastColumn="0" w:oddVBand="0" w:evenVBand="0" w:oddHBand="1" w:evenHBand="0" w:firstRowFirstColumn="0" w:firstRowLastColumn="0" w:lastRowFirstColumn="0" w:lastRowLastColumn="0"/>
              <w:rPr>
                <w:ins w:id="947" w:author="fstewart" w:date="2019-02-08T14:06:00Z"/>
                <w:sz w:val="20"/>
                <w:szCs w:val="20"/>
                <w:rPrChange w:id="948" w:author="fstewart" w:date="2019-02-11T11:04:00Z">
                  <w:rPr>
                    <w:ins w:id="949" w:author="fstewart" w:date="2019-02-08T14:06:00Z"/>
                    <w:sz w:val="20"/>
                    <w:szCs w:val="20"/>
                  </w:rPr>
                </w:rPrChange>
              </w:rPr>
            </w:pPr>
            <w:ins w:id="950" w:author="fstewart" w:date="2019-02-08T14:06:00Z">
              <w:r w:rsidRPr="001B4236">
                <w:rPr>
                  <w:b/>
                  <w:sz w:val="20"/>
                  <w:szCs w:val="20"/>
                  <w:rPrChange w:id="951" w:author="fstewart" w:date="2019-02-11T11:04:00Z">
                    <w:rPr>
                      <w:b/>
                      <w:sz w:val="20"/>
                      <w:szCs w:val="20"/>
                    </w:rPr>
                  </w:rPrChange>
                </w:rPr>
                <w:t>0.792</w:t>
              </w:r>
              <w:r w:rsidRPr="001B4236">
                <w:rPr>
                  <w:sz w:val="20"/>
                  <w:szCs w:val="20"/>
                  <w:rPrChange w:id="952" w:author="fstewart" w:date="2019-02-11T11:04:00Z">
                    <w:rPr>
                      <w:sz w:val="20"/>
                      <w:szCs w:val="20"/>
                    </w:rPr>
                  </w:rPrChange>
                </w:rPr>
                <w:t xml:space="preserve">, </w:t>
              </w:r>
            </w:ins>
          </w:p>
          <w:p w14:paraId="4DC2119A" w14:textId="77777777" w:rsidR="0000307B" w:rsidRPr="001B4236" w:rsidRDefault="0000307B" w:rsidP="00203CB5">
            <w:pPr>
              <w:cnfStyle w:val="000000100000" w:firstRow="0" w:lastRow="0" w:firstColumn="0" w:lastColumn="0" w:oddVBand="0" w:evenVBand="0" w:oddHBand="1" w:evenHBand="0" w:firstRowFirstColumn="0" w:firstRowLastColumn="0" w:lastRowFirstColumn="0" w:lastRowLastColumn="0"/>
              <w:rPr>
                <w:ins w:id="953" w:author="fstewart" w:date="2019-02-08T14:06:00Z"/>
                <w:sz w:val="20"/>
                <w:szCs w:val="20"/>
                <w:rPrChange w:id="954" w:author="fstewart" w:date="2019-02-11T11:04:00Z">
                  <w:rPr>
                    <w:ins w:id="955" w:author="fstewart" w:date="2019-02-08T14:06:00Z"/>
                    <w:sz w:val="20"/>
                    <w:szCs w:val="20"/>
                  </w:rPr>
                </w:rPrChange>
              </w:rPr>
            </w:pPr>
            <w:ins w:id="956" w:author="fstewart" w:date="2019-02-08T14:06:00Z">
              <w:r w:rsidRPr="001B4236">
                <w:rPr>
                  <w:sz w:val="20"/>
                  <w:szCs w:val="20"/>
                  <w:rPrChange w:id="957" w:author="fstewart" w:date="2019-02-11T11:04:00Z">
                    <w:rPr>
                      <w:sz w:val="20"/>
                      <w:szCs w:val="20"/>
                    </w:rPr>
                  </w:rPrChange>
                </w:rPr>
                <w:t>1.40, 0.65, 1.5, 1.00, 0.90, 1.00</w:t>
              </w:r>
            </w:ins>
          </w:p>
        </w:tc>
        <w:tc>
          <w:tcPr>
            <w:tcW w:w="3402" w:type="dxa"/>
          </w:tcPr>
          <w:p w14:paraId="292A0F8C" w14:textId="77777777" w:rsidR="0000307B" w:rsidRPr="001B4236" w:rsidRDefault="0000307B" w:rsidP="00203CB5">
            <w:pPr>
              <w:cnfStyle w:val="000000100000" w:firstRow="0" w:lastRow="0" w:firstColumn="0" w:lastColumn="0" w:oddVBand="0" w:evenVBand="0" w:oddHBand="1" w:evenHBand="0" w:firstRowFirstColumn="0" w:firstRowLastColumn="0" w:lastRowFirstColumn="0" w:lastRowLastColumn="0"/>
              <w:rPr>
                <w:ins w:id="958" w:author="fstewart" w:date="2019-02-08T14:06:00Z"/>
                <w:sz w:val="20"/>
                <w:szCs w:val="20"/>
                <w:rPrChange w:id="959" w:author="fstewart" w:date="2019-02-11T11:04:00Z">
                  <w:rPr>
                    <w:ins w:id="960" w:author="fstewart" w:date="2019-02-08T14:06:00Z"/>
                    <w:sz w:val="20"/>
                    <w:szCs w:val="20"/>
                  </w:rPr>
                </w:rPrChange>
              </w:rPr>
            </w:pPr>
            <w:ins w:id="961" w:author="fstewart" w:date="2019-02-08T14:06:00Z">
              <w:r w:rsidRPr="001B4236">
                <w:rPr>
                  <w:sz w:val="20"/>
                  <w:szCs w:val="20"/>
                  <w:rPrChange w:id="962" w:author="fstewart" w:date="2019-02-11T11:04:00Z">
                    <w:rPr>
                      <w:sz w:val="20"/>
                      <w:szCs w:val="20"/>
                    </w:rPr>
                  </w:rPrChange>
                </w:rPr>
                <w:t>2.68</w:t>
              </w:r>
            </w:ins>
          </w:p>
        </w:tc>
        <w:tc>
          <w:tcPr>
            <w:tcW w:w="1701" w:type="dxa"/>
          </w:tcPr>
          <w:p w14:paraId="4DA33617"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963" w:author="fstewart" w:date="2019-02-08T14:06:00Z"/>
                <w:sz w:val="20"/>
                <w:szCs w:val="20"/>
              </w:rPr>
            </w:pPr>
            <w:ins w:id="964" w:author="fstewart" w:date="2019-02-08T14:06:00Z">
              <w:r>
                <w:rPr>
                  <w:sz w:val="20"/>
                  <w:szCs w:val="20"/>
                </w:rPr>
                <w:t>1.05, 1.00, 1.00</w:t>
              </w:r>
            </w:ins>
          </w:p>
        </w:tc>
        <w:tc>
          <w:tcPr>
            <w:tcW w:w="2693" w:type="dxa"/>
          </w:tcPr>
          <w:p w14:paraId="095EEE18"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965" w:author="fstewart" w:date="2019-02-08T14:06:00Z"/>
                <w:sz w:val="20"/>
                <w:szCs w:val="20"/>
              </w:rPr>
            </w:pPr>
            <w:ins w:id="966" w:author="fstewart" w:date="2019-02-08T14:06:00Z">
              <w:r>
                <w:rPr>
                  <w:sz w:val="20"/>
                  <w:szCs w:val="20"/>
                </w:rPr>
                <w:t>1.05, 1.05, 1.05, 1.00, 1.00</w:t>
              </w:r>
            </w:ins>
          </w:p>
        </w:tc>
      </w:tr>
      <w:tr w:rsidR="0000307B" w14:paraId="3CCFE7D0" w14:textId="77777777" w:rsidTr="00203CB5">
        <w:trPr>
          <w:ins w:id="967"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5FDCDA72" w14:textId="77777777" w:rsidR="0000307B" w:rsidRPr="001B4236" w:rsidRDefault="0000307B" w:rsidP="00203CB5">
            <w:pPr>
              <w:rPr>
                <w:ins w:id="968" w:author="fstewart" w:date="2019-02-08T14:06:00Z"/>
                <w:sz w:val="20"/>
                <w:szCs w:val="20"/>
                <w:rPrChange w:id="969" w:author="fstewart" w:date="2019-02-11T11:04:00Z">
                  <w:rPr>
                    <w:ins w:id="970" w:author="fstewart" w:date="2019-02-08T14:06:00Z"/>
                    <w:sz w:val="20"/>
                    <w:szCs w:val="20"/>
                  </w:rPr>
                </w:rPrChange>
              </w:rPr>
            </w:pPr>
            <w:ins w:id="971" w:author="fstewart" w:date="2019-02-08T14:06:00Z">
              <w:r w:rsidRPr="001B4236">
                <w:rPr>
                  <w:sz w:val="20"/>
                  <w:szCs w:val="20"/>
                  <w:rPrChange w:id="972" w:author="fstewart" w:date="2019-02-11T11:04:00Z">
                    <w:rPr>
                      <w:sz w:val="20"/>
                      <w:szCs w:val="20"/>
                    </w:rPr>
                  </w:rPrChange>
                </w:rPr>
                <w:t>Barrier lambda</w:t>
              </w:r>
            </w:ins>
          </w:p>
        </w:tc>
        <w:tc>
          <w:tcPr>
            <w:tcW w:w="803" w:type="dxa"/>
          </w:tcPr>
          <w:p w14:paraId="36B5291F" w14:textId="77777777" w:rsidR="0000307B" w:rsidRPr="001B4236" w:rsidRDefault="0000307B" w:rsidP="00203CB5">
            <w:pPr>
              <w:cnfStyle w:val="000000000000" w:firstRow="0" w:lastRow="0" w:firstColumn="0" w:lastColumn="0" w:oddVBand="0" w:evenVBand="0" w:oddHBand="0" w:evenHBand="0" w:firstRowFirstColumn="0" w:firstRowLastColumn="0" w:lastRowFirstColumn="0" w:lastRowLastColumn="0"/>
              <w:rPr>
                <w:ins w:id="973" w:author="fstewart" w:date="2019-02-08T14:06:00Z"/>
                <w:sz w:val="20"/>
                <w:szCs w:val="20"/>
                <w:rPrChange w:id="974" w:author="fstewart" w:date="2019-02-11T11:04:00Z">
                  <w:rPr>
                    <w:ins w:id="975" w:author="fstewart" w:date="2019-02-08T14:06:00Z"/>
                    <w:sz w:val="20"/>
                    <w:szCs w:val="20"/>
                  </w:rPr>
                </w:rPrChange>
              </w:rPr>
            </w:pPr>
            <w:ins w:id="976" w:author="fstewart" w:date="2019-02-08T14:06:00Z">
              <w:r w:rsidRPr="001B4236">
                <w:rPr>
                  <w:sz w:val="20"/>
                  <w:szCs w:val="20"/>
                  <w:rPrChange w:id="977" w:author="fstewart" w:date="2019-02-11T11:04:00Z">
                    <w:rPr>
                      <w:sz w:val="20"/>
                      <w:szCs w:val="20"/>
                    </w:rPr>
                  </w:rPrChange>
                </w:rPr>
                <w:t>3</w:t>
              </w:r>
            </w:ins>
          </w:p>
        </w:tc>
        <w:tc>
          <w:tcPr>
            <w:tcW w:w="2998" w:type="dxa"/>
            <w:tcBorders>
              <w:top w:val="single" w:sz="8" w:space="0" w:color="auto"/>
              <w:bottom w:val="single" w:sz="12" w:space="0" w:color="auto"/>
            </w:tcBorders>
          </w:tcPr>
          <w:p w14:paraId="5EF75EB4" w14:textId="77777777" w:rsidR="0000307B" w:rsidRPr="001B4236" w:rsidRDefault="0000307B" w:rsidP="00203CB5">
            <w:pPr>
              <w:cnfStyle w:val="000000000000" w:firstRow="0" w:lastRow="0" w:firstColumn="0" w:lastColumn="0" w:oddVBand="0" w:evenVBand="0" w:oddHBand="0" w:evenHBand="0" w:firstRowFirstColumn="0" w:firstRowLastColumn="0" w:lastRowFirstColumn="0" w:lastRowLastColumn="0"/>
              <w:rPr>
                <w:ins w:id="978" w:author="fstewart" w:date="2019-02-08T14:06:00Z"/>
                <w:b/>
                <w:sz w:val="20"/>
                <w:szCs w:val="20"/>
                <w:rPrChange w:id="979" w:author="fstewart" w:date="2019-02-11T11:04:00Z">
                  <w:rPr>
                    <w:ins w:id="980" w:author="fstewart" w:date="2019-02-08T14:06:00Z"/>
                    <w:b/>
                    <w:sz w:val="20"/>
                    <w:szCs w:val="20"/>
                  </w:rPr>
                </w:rPrChange>
              </w:rPr>
            </w:pPr>
            <w:ins w:id="981" w:author="fstewart" w:date="2019-02-08T14:06:00Z">
              <w:r w:rsidRPr="001B4236">
                <w:rPr>
                  <w:b/>
                  <w:sz w:val="20"/>
                  <w:szCs w:val="20"/>
                  <w:rPrChange w:id="982" w:author="fstewart" w:date="2019-02-11T11:04:00Z">
                    <w:rPr>
                      <w:b/>
                      <w:sz w:val="20"/>
                      <w:szCs w:val="20"/>
                    </w:rPr>
                  </w:rPrChange>
                </w:rPr>
                <w:t xml:space="preserve">-0.011 </w:t>
              </w:r>
              <w:r w:rsidRPr="001B4236">
                <w:rPr>
                  <w:sz w:val="20"/>
                  <w:szCs w:val="20"/>
                  <w:rPrChange w:id="983" w:author="fstewart" w:date="2019-02-11T11:04:00Z">
                    <w:rPr>
                      <w:sz w:val="20"/>
                      <w:szCs w:val="20"/>
                    </w:rPr>
                  </w:rPrChange>
                </w:rPr>
                <w:t>(</w:t>
              </w:r>
              <w:r w:rsidRPr="001B4236">
                <w:rPr>
                  <w:sz w:val="20"/>
                  <w:szCs w:val="20"/>
                  <w:rPrChange w:id="984" w:author="fstewart" w:date="2019-02-11T11:04:00Z">
                    <w:rPr>
                      <w:b/>
                      <w:sz w:val="20"/>
                      <w:szCs w:val="20"/>
                    </w:rPr>
                  </w:rPrChange>
                </w:rPr>
                <w:t>0.019</w:t>
              </w:r>
              <w:r w:rsidRPr="001B4236">
                <w:rPr>
                  <w:sz w:val="20"/>
                  <w:szCs w:val="20"/>
                  <w:rPrChange w:id="985" w:author="fstewart" w:date="2019-02-11T11:04:00Z">
                    <w:rPr>
                      <w:sz w:val="20"/>
                      <w:szCs w:val="20"/>
                    </w:rPr>
                  </w:rPrChange>
                </w:rPr>
                <w:t xml:space="preserve"> due to avoidance of wolves, </w:t>
              </w:r>
              <w:r w:rsidRPr="001B4236">
                <w:rPr>
                  <w:b/>
                  <w:sz w:val="20"/>
                  <w:szCs w:val="20"/>
                  <w:rPrChange w:id="986" w:author="fstewart" w:date="2019-02-11T11:04:00Z">
                    <w:rPr>
                      <w:b/>
                      <w:sz w:val="20"/>
                      <w:szCs w:val="20"/>
                    </w:rPr>
                  </w:rPrChange>
                </w:rPr>
                <w:t>0.042</w:t>
              </w:r>
              <w:r w:rsidRPr="001B4236">
                <w:rPr>
                  <w:sz w:val="20"/>
                  <w:szCs w:val="20"/>
                  <w:rPrChange w:id="987" w:author="fstewart" w:date="2019-02-11T11:04:00Z">
                    <w:rPr>
                      <w:sz w:val="20"/>
                      <w:szCs w:val="20"/>
                    </w:rPr>
                  </w:rPrChange>
                </w:rPr>
                <w:t xml:space="preserve"> due to avoidance of other/compensatory predators)</w:t>
              </w:r>
            </w:ins>
          </w:p>
          <w:p w14:paraId="52F9146E" w14:textId="77777777" w:rsidR="0000307B" w:rsidRPr="001B4236" w:rsidRDefault="0000307B" w:rsidP="00203CB5">
            <w:pPr>
              <w:cnfStyle w:val="000000000000" w:firstRow="0" w:lastRow="0" w:firstColumn="0" w:lastColumn="0" w:oddVBand="0" w:evenVBand="0" w:oddHBand="0" w:evenHBand="0" w:firstRowFirstColumn="0" w:firstRowLastColumn="0" w:lastRowFirstColumn="0" w:lastRowLastColumn="0"/>
              <w:rPr>
                <w:ins w:id="988" w:author="fstewart" w:date="2019-02-08T14:06:00Z"/>
                <w:sz w:val="20"/>
                <w:szCs w:val="20"/>
                <w:rPrChange w:id="989" w:author="fstewart" w:date="2019-02-11T11:04:00Z">
                  <w:rPr>
                    <w:ins w:id="990" w:author="fstewart" w:date="2019-02-08T14:06:00Z"/>
                    <w:sz w:val="20"/>
                    <w:szCs w:val="20"/>
                  </w:rPr>
                </w:rPrChange>
              </w:rPr>
            </w:pPr>
            <w:ins w:id="991" w:author="fstewart" w:date="2019-02-08T14:06:00Z">
              <w:r w:rsidRPr="001B4236">
                <w:rPr>
                  <w:sz w:val="20"/>
                  <w:szCs w:val="20"/>
                  <w:rPrChange w:id="992" w:author="fstewart" w:date="2019-02-11T11:04:00Z">
                    <w:rPr>
                      <w:sz w:val="20"/>
                      <w:szCs w:val="20"/>
                    </w:rPr>
                  </w:rPrChange>
                </w:rPr>
                <w:t>0.022, -0.019, 0.028, 0.00, -0.006, 0.00</w:t>
              </w:r>
            </w:ins>
          </w:p>
        </w:tc>
        <w:tc>
          <w:tcPr>
            <w:tcW w:w="3402" w:type="dxa"/>
          </w:tcPr>
          <w:p w14:paraId="38918F29" w14:textId="77777777" w:rsidR="0000307B" w:rsidRPr="001B4236" w:rsidRDefault="0000307B" w:rsidP="00203CB5">
            <w:pPr>
              <w:cnfStyle w:val="000000000000" w:firstRow="0" w:lastRow="0" w:firstColumn="0" w:lastColumn="0" w:oddVBand="0" w:evenVBand="0" w:oddHBand="0" w:evenHBand="0" w:firstRowFirstColumn="0" w:firstRowLastColumn="0" w:lastRowFirstColumn="0" w:lastRowLastColumn="0"/>
              <w:rPr>
                <w:ins w:id="993" w:author="fstewart" w:date="2019-02-08T14:06:00Z"/>
                <w:sz w:val="20"/>
                <w:szCs w:val="20"/>
                <w:rPrChange w:id="994" w:author="fstewart" w:date="2019-02-11T11:04:00Z">
                  <w:rPr>
                    <w:ins w:id="995" w:author="fstewart" w:date="2019-02-08T14:06:00Z"/>
                    <w:sz w:val="20"/>
                    <w:szCs w:val="20"/>
                  </w:rPr>
                </w:rPrChange>
              </w:rPr>
            </w:pPr>
            <w:ins w:id="996" w:author="fstewart" w:date="2019-02-08T14:06:00Z">
              <w:r w:rsidRPr="001B4236">
                <w:rPr>
                  <w:sz w:val="20"/>
                  <w:szCs w:val="20"/>
                  <w:rPrChange w:id="997" w:author="fstewart" w:date="2019-02-11T11:04:00Z">
                    <w:rPr>
                      <w:sz w:val="20"/>
                      <w:szCs w:val="20"/>
                    </w:rPr>
                  </w:rPrChange>
                </w:rPr>
                <w:t>0.544 (0.167 due to avoidance of wolves, and 0.377 due to avoidance of other/compensatory predators)</w:t>
              </w:r>
            </w:ins>
          </w:p>
        </w:tc>
        <w:tc>
          <w:tcPr>
            <w:tcW w:w="1701" w:type="dxa"/>
          </w:tcPr>
          <w:p w14:paraId="432DF182"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998" w:author="fstewart" w:date="2019-02-08T14:06:00Z"/>
                <w:sz w:val="20"/>
                <w:szCs w:val="20"/>
              </w:rPr>
            </w:pPr>
            <w:ins w:id="999" w:author="fstewart" w:date="2019-02-08T14:06:00Z">
              <w:r>
                <w:rPr>
                  <w:sz w:val="20"/>
                  <w:szCs w:val="20"/>
                </w:rPr>
                <w:t>0.003, 0.00, 0.00</w:t>
              </w:r>
            </w:ins>
          </w:p>
        </w:tc>
        <w:tc>
          <w:tcPr>
            <w:tcW w:w="2693" w:type="dxa"/>
          </w:tcPr>
          <w:p w14:paraId="5496EB5B"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1000" w:author="fstewart" w:date="2019-02-08T14:06:00Z"/>
                <w:sz w:val="20"/>
                <w:szCs w:val="20"/>
              </w:rPr>
            </w:pPr>
            <w:ins w:id="1001" w:author="fstewart" w:date="2019-02-08T14:06:00Z">
              <w:r>
                <w:rPr>
                  <w:sz w:val="20"/>
                  <w:szCs w:val="20"/>
                </w:rPr>
                <w:t>0.002, 0.002, 0.002, 0.00, 0.00</w:t>
              </w:r>
            </w:ins>
          </w:p>
        </w:tc>
      </w:tr>
      <w:tr w:rsidR="0000307B" w14:paraId="40226BD4" w14:textId="77777777" w:rsidTr="00203CB5">
        <w:trPr>
          <w:cnfStyle w:val="000000100000" w:firstRow="0" w:lastRow="0" w:firstColumn="0" w:lastColumn="0" w:oddVBand="0" w:evenVBand="0" w:oddHBand="1" w:evenHBand="0" w:firstRowFirstColumn="0" w:firstRowLastColumn="0" w:lastRowFirstColumn="0" w:lastRowLastColumn="0"/>
          <w:ins w:id="1002"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top w:val="single" w:sz="12" w:space="0" w:color="auto"/>
            </w:tcBorders>
          </w:tcPr>
          <w:p w14:paraId="0EFCE3AB" w14:textId="77777777" w:rsidR="0000307B" w:rsidRPr="008E6F3D" w:rsidRDefault="0000307B" w:rsidP="00203CB5">
            <w:pPr>
              <w:rPr>
                <w:ins w:id="1003" w:author="fstewart" w:date="2019-02-08T14:06:00Z"/>
                <w:sz w:val="20"/>
                <w:szCs w:val="20"/>
              </w:rPr>
            </w:pPr>
            <w:ins w:id="1004" w:author="fstewart" w:date="2019-02-08T14:06:00Z">
              <w:r w:rsidRPr="008E6F3D">
                <w:rPr>
                  <w:sz w:val="20"/>
                  <w:szCs w:val="20"/>
                </w:rPr>
                <w:lastRenderedPageBreak/>
                <w:t>Initial/current frequency</w:t>
              </w:r>
            </w:ins>
          </w:p>
        </w:tc>
        <w:tc>
          <w:tcPr>
            <w:tcW w:w="803" w:type="dxa"/>
            <w:tcBorders>
              <w:top w:val="single" w:sz="12" w:space="0" w:color="auto"/>
            </w:tcBorders>
          </w:tcPr>
          <w:p w14:paraId="16B6C714"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1005" w:author="fstewart" w:date="2019-02-08T14:06:00Z"/>
                <w:sz w:val="20"/>
                <w:szCs w:val="20"/>
              </w:rPr>
            </w:pPr>
            <w:ins w:id="1006" w:author="fstewart" w:date="2019-02-08T14:06:00Z">
              <w:r>
                <w:rPr>
                  <w:sz w:val="20"/>
                  <w:szCs w:val="20"/>
                </w:rPr>
                <w:t>A</w:t>
              </w:r>
            </w:ins>
          </w:p>
        </w:tc>
        <w:tc>
          <w:tcPr>
            <w:tcW w:w="2998" w:type="dxa"/>
            <w:tcBorders>
              <w:top w:val="single" w:sz="12" w:space="0" w:color="auto"/>
            </w:tcBorders>
          </w:tcPr>
          <w:p w14:paraId="7D000754"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1007" w:author="fstewart" w:date="2019-02-08T14:06:00Z"/>
                <w:sz w:val="20"/>
                <w:szCs w:val="20"/>
              </w:rPr>
            </w:pPr>
            <w:ins w:id="1008" w:author="fstewart" w:date="2019-02-08T14:06:00Z">
              <w:r w:rsidRPr="001B7402">
                <w:rPr>
                  <w:b/>
                  <w:sz w:val="20"/>
                  <w:szCs w:val="20"/>
                </w:rPr>
                <w:t>0.055</w:t>
              </w:r>
              <w:r>
                <w:rPr>
                  <w:sz w:val="20"/>
                  <w:szCs w:val="20"/>
                </w:rPr>
                <w:t>/0.086</w:t>
              </w:r>
            </w:ins>
          </w:p>
        </w:tc>
        <w:tc>
          <w:tcPr>
            <w:tcW w:w="3402" w:type="dxa"/>
            <w:tcBorders>
              <w:top w:val="single" w:sz="12" w:space="0" w:color="auto"/>
            </w:tcBorders>
          </w:tcPr>
          <w:p w14:paraId="05262325"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1009" w:author="fstewart" w:date="2019-02-08T14:06:00Z"/>
                <w:sz w:val="20"/>
                <w:szCs w:val="20"/>
              </w:rPr>
            </w:pPr>
            <w:ins w:id="1010" w:author="fstewart" w:date="2019-02-08T14:06:00Z">
              <w:r>
                <w:rPr>
                  <w:sz w:val="20"/>
                  <w:szCs w:val="20"/>
                </w:rPr>
                <w:t>0.348/0.839</w:t>
              </w:r>
            </w:ins>
          </w:p>
        </w:tc>
        <w:tc>
          <w:tcPr>
            <w:tcW w:w="1701" w:type="dxa"/>
            <w:tcBorders>
              <w:top w:val="single" w:sz="12" w:space="0" w:color="auto"/>
            </w:tcBorders>
          </w:tcPr>
          <w:p w14:paraId="231EFF36"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1011" w:author="fstewart" w:date="2019-02-08T14:06:00Z"/>
                <w:sz w:val="20"/>
                <w:szCs w:val="20"/>
              </w:rPr>
            </w:pPr>
            <w:ins w:id="1012" w:author="fstewart" w:date="2019-02-08T14:06:00Z">
              <w:r w:rsidRPr="00847BB7">
                <w:rPr>
                  <w:b/>
                  <w:sz w:val="20"/>
                  <w:szCs w:val="20"/>
                </w:rPr>
                <w:t>0.052</w:t>
              </w:r>
              <w:r>
                <w:rPr>
                  <w:sz w:val="20"/>
                  <w:szCs w:val="20"/>
                </w:rPr>
                <w:t>/0.054</w:t>
              </w:r>
            </w:ins>
          </w:p>
        </w:tc>
        <w:tc>
          <w:tcPr>
            <w:tcW w:w="2693" w:type="dxa"/>
            <w:tcBorders>
              <w:top w:val="single" w:sz="12" w:space="0" w:color="auto"/>
            </w:tcBorders>
          </w:tcPr>
          <w:p w14:paraId="77317A01"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1013" w:author="fstewart" w:date="2019-02-08T14:06:00Z"/>
                <w:sz w:val="20"/>
                <w:szCs w:val="20"/>
              </w:rPr>
            </w:pPr>
            <w:ins w:id="1014" w:author="fstewart" w:date="2019-02-08T14:06:00Z">
              <w:r w:rsidRPr="00847BB7">
                <w:rPr>
                  <w:b/>
                  <w:sz w:val="20"/>
                  <w:szCs w:val="20"/>
                </w:rPr>
                <w:t>0.047</w:t>
              </w:r>
              <w:r>
                <w:rPr>
                  <w:sz w:val="20"/>
                  <w:szCs w:val="20"/>
                </w:rPr>
                <w:t>/0.054</w:t>
              </w:r>
            </w:ins>
          </w:p>
        </w:tc>
      </w:tr>
      <w:tr w:rsidR="0000307B" w14:paraId="76D3A34F" w14:textId="77777777" w:rsidTr="00203CB5">
        <w:trPr>
          <w:ins w:id="1015"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Pr>
          <w:p w14:paraId="038F7A69" w14:textId="77777777" w:rsidR="0000307B" w:rsidRPr="008E6F3D" w:rsidRDefault="0000307B" w:rsidP="00203CB5">
            <w:pPr>
              <w:rPr>
                <w:ins w:id="1016" w:author="fstewart" w:date="2019-02-08T14:06:00Z"/>
                <w:sz w:val="20"/>
                <w:szCs w:val="20"/>
              </w:rPr>
            </w:pPr>
            <w:ins w:id="1017" w:author="fstewart" w:date="2019-02-08T14:06:00Z">
              <w:r w:rsidRPr="008E6F3D">
                <w:rPr>
                  <w:sz w:val="20"/>
                  <w:szCs w:val="20"/>
                </w:rPr>
                <w:t>Barrier frequency</w:t>
              </w:r>
            </w:ins>
          </w:p>
        </w:tc>
        <w:tc>
          <w:tcPr>
            <w:tcW w:w="803" w:type="dxa"/>
          </w:tcPr>
          <w:p w14:paraId="3257D22E"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1018" w:author="fstewart" w:date="2019-02-08T14:06:00Z"/>
                <w:sz w:val="20"/>
                <w:szCs w:val="20"/>
              </w:rPr>
            </w:pPr>
            <w:ins w:id="1019" w:author="fstewart" w:date="2019-02-08T14:06:00Z">
              <w:r w:rsidRPr="000B04F2">
                <w:rPr>
                  <w:sz w:val="20"/>
                  <w:szCs w:val="20"/>
                </w:rPr>
                <w:t>A</w:t>
              </w:r>
            </w:ins>
          </w:p>
        </w:tc>
        <w:tc>
          <w:tcPr>
            <w:tcW w:w="2998" w:type="dxa"/>
          </w:tcPr>
          <w:p w14:paraId="6E2705DA" w14:textId="77777777" w:rsidR="0000307B" w:rsidRPr="001B7402" w:rsidRDefault="0000307B" w:rsidP="00203CB5">
            <w:pPr>
              <w:cnfStyle w:val="000000000000" w:firstRow="0" w:lastRow="0" w:firstColumn="0" w:lastColumn="0" w:oddVBand="0" w:evenVBand="0" w:oddHBand="0" w:evenHBand="0" w:firstRowFirstColumn="0" w:firstRowLastColumn="0" w:lastRowFirstColumn="0" w:lastRowLastColumn="0"/>
              <w:rPr>
                <w:ins w:id="1020" w:author="fstewart" w:date="2019-02-08T14:06:00Z"/>
                <w:b/>
                <w:sz w:val="20"/>
                <w:szCs w:val="20"/>
              </w:rPr>
            </w:pPr>
            <w:ins w:id="1021" w:author="fstewart" w:date="2019-02-08T14:06:00Z">
              <w:r w:rsidRPr="001B7402">
                <w:rPr>
                  <w:b/>
                  <w:sz w:val="20"/>
                  <w:szCs w:val="20"/>
                </w:rPr>
                <w:t xml:space="preserve">1.25, </w:t>
              </w:r>
            </w:ins>
          </w:p>
          <w:p w14:paraId="6A185F8C"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1022" w:author="fstewart" w:date="2019-02-08T14:06:00Z"/>
                <w:sz w:val="20"/>
                <w:szCs w:val="20"/>
              </w:rPr>
            </w:pPr>
            <w:ins w:id="1023" w:author="fstewart" w:date="2019-02-08T14:06:00Z">
              <w:r>
                <w:rPr>
                  <w:sz w:val="20"/>
                  <w:szCs w:val="20"/>
                </w:rPr>
                <w:t>1.40, 0.65, 1.5, 1.00, 0.90, 1.00</w:t>
              </w:r>
            </w:ins>
          </w:p>
        </w:tc>
        <w:tc>
          <w:tcPr>
            <w:tcW w:w="3402" w:type="dxa"/>
          </w:tcPr>
          <w:p w14:paraId="441678AB"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1024" w:author="fstewart" w:date="2019-02-08T14:06:00Z"/>
                <w:sz w:val="20"/>
                <w:szCs w:val="20"/>
              </w:rPr>
            </w:pPr>
            <w:ins w:id="1025" w:author="fstewart" w:date="2019-02-08T14:06:00Z">
              <w:r>
                <w:rPr>
                  <w:sz w:val="20"/>
                  <w:szCs w:val="20"/>
                </w:rPr>
                <w:t>2.41</w:t>
              </w:r>
            </w:ins>
          </w:p>
        </w:tc>
        <w:tc>
          <w:tcPr>
            <w:tcW w:w="1701" w:type="dxa"/>
          </w:tcPr>
          <w:p w14:paraId="2D2006CC"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1026" w:author="fstewart" w:date="2019-02-08T14:06:00Z"/>
                <w:sz w:val="20"/>
                <w:szCs w:val="20"/>
              </w:rPr>
            </w:pPr>
            <w:ins w:id="1027" w:author="fstewart" w:date="2019-02-08T14:06:00Z">
              <w:r>
                <w:rPr>
                  <w:sz w:val="20"/>
                  <w:szCs w:val="20"/>
                </w:rPr>
                <w:t>1.05, 1.00, 1.00</w:t>
              </w:r>
            </w:ins>
          </w:p>
        </w:tc>
        <w:tc>
          <w:tcPr>
            <w:tcW w:w="2693" w:type="dxa"/>
          </w:tcPr>
          <w:p w14:paraId="40B18F4F" w14:textId="77777777" w:rsidR="0000307B" w:rsidRPr="000B04F2" w:rsidRDefault="0000307B" w:rsidP="00203CB5">
            <w:pPr>
              <w:cnfStyle w:val="000000000000" w:firstRow="0" w:lastRow="0" w:firstColumn="0" w:lastColumn="0" w:oddVBand="0" w:evenVBand="0" w:oddHBand="0" w:evenHBand="0" w:firstRowFirstColumn="0" w:firstRowLastColumn="0" w:lastRowFirstColumn="0" w:lastRowLastColumn="0"/>
              <w:rPr>
                <w:ins w:id="1028" w:author="fstewart" w:date="2019-02-08T14:06:00Z"/>
                <w:sz w:val="20"/>
                <w:szCs w:val="20"/>
              </w:rPr>
            </w:pPr>
            <w:ins w:id="1029" w:author="fstewart" w:date="2019-02-08T14:06:00Z">
              <w:r>
                <w:rPr>
                  <w:sz w:val="20"/>
                  <w:szCs w:val="20"/>
                </w:rPr>
                <w:t>1.05, 1.05, 1.05, 1.00, 1.00</w:t>
              </w:r>
            </w:ins>
          </w:p>
        </w:tc>
      </w:tr>
      <w:tr w:rsidR="0000307B" w14:paraId="7E191CF9" w14:textId="77777777" w:rsidTr="00203CB5">
        <w:trPr>
          <w:cnfStyle w:val="000000100000" w:firstRow="0" w:lastRow="0" w:firstColumn="0" w:lastColumn="0" w:oddVBand="0" w:evenVBand="0" w:oddHBand="1" w:evenHBand="0" w:firstRowFirstColumn="0" w:firstRowLastColumn="0" w:lastRowFirstColumn="0" w:lastRowLastColumn="0"/>
          <w:ins w:id="1030" w:author="fstewart" w:date="2019-02-08T14:06:00Z"/>
        </w:trPr>
        <w:tc>
          <w:tcPr>
            <w:cnfStyle w:val="001000000000" w:firstRow="0" w:lastRow="0" w:firstColumn="1" w:lastColumn="0" w:oddVBand="0" w:evenVBand="0" w:oddHBand="0" w:evenHBand="0" w:firstRowFirstColumn="0" w:firstRowLastColumn="0" w:lastRowFirstColumn="0" w:lastRowLastColumn="0"/>
            <w:tcW w:w="1439" w:type="dxa"/>
            <w:tcBorders>
              <w:bottom w:val="single" w:sz="12" w:space="0" w:color="auto"/>
            </w:tcBorders>
          </w:tcPr>
          <w:p w14:paraId="302D1732" w14:textId="77777777" w:rsidR="0000307B" w:rsidRPr="008E6F3D" w:rsidRDefault="0000307B" w:rsidP="00203CB5">
            <w:pPr>
              <w:rPr>
                <w:ins w:id="1031" w:author="fstewart" w:date="2019-02-08T14:06:00Z"/>
                <w:sz w:val="20"/>
                <w:szCs w:val="20"/>
              </w:rPr>
            </w:pPr>
            <w:ins w:id="1032" w:author="fstewart" w:date="2019-02-08T14:06:00Z">
              <w:r w:rsidRPr="008E6F3D">
                <w:rPr>
                  <w:sz w:val="20"/>
                  <w:szCs w:val="20"/>
                </w:rPr>
                <w:t>Barrier lambda</w:t>
              </w:r>
            </w:ins>
          </w:p>
        </w:tc>
        <w:tc>
          <w:tcPr>
            <w:tcW w:w="803" w:type="dxa"/>
            <w:tcBorders>
              <w:bottom w:val="single" w:sz="12" w:space="0" w:color="auto"/>
            </w:tcBorders>
          </w:tcPr>
          <w:p w14:paraId="4CDF98A1"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1033" w:author="fstewart" w:date="2019-02-08T14:06:00Z"/>
                <w:sz w:val="20"/>
                <w:szCs w:val="20"/>
              </w:rPr>
            </w:pPr>
            <w:ins w:id="1034" w:author="fstewart" w:date="2019-02-08T14:06:00Z">
              <w:r w:rsidRPr="000B04F2">
                <w:rPr>
                  <w:sz w:val="20"/>
                  <w:szCs w:val="20"/>
                </w:rPr>
                <w:t>A</w:t>
              </w:r>
            </w:ins>
          </w:p>
        </w:tc>
        <w:tc>
          <w:tcPr>
            <w:tcW w:w="2998" w:type="dxa"/>
            <w:tcBorders>
              <w:bottom w:val="single" w:sz="12" w:space="0" w:color="auto"/>
            </w:tcBorders>
          </w:tcPr>
          <w:p w14:paraId="38EF2C8F" w14:textId="77777777" w:rsidR="0000307B" w:rsidRDefault="0000307B" w:rsidP="00203CB5">
            <w:pPr>
              <w:cnfStyle w:val="000000100000" w:firstRow="0" w:lastRow="0" w:firstColumn="0" w:lastColumn="0" w:oddVBand="0" w:evenVBand="0" w:oddHBand="1" w:evenHBand="0" w:firstRowFirstColumn="0" w:firstRowLastColumn="0" w:lastRowFirstColumn="0" w:lastRowLastColumn="0"/>
              <w:rPr>
                <w:ins w:id="1035" w:author="fstewart" w:date="2019-02-08T14:06:00Z"/>
                <w:sz w:val="20"/>
                <w:szCs w:val="20"/>
              </w:rPr>
            </w:pPr>
            <w:ins w:id="1036" w:author="fstewart" w:date="2019-02-08T14:06:00Z">
              <w:r w:rsidRPr="001B7402">
                <w:rPr>
                  <w:b/>
                  <w:sz w:val="20"/>
                  <w:szCs w:val="20"/>
                </w:rPr>
                <w:t>0.014</w:t>
              </w:r>
              <w:r>
                <w:rPr>
                  <w:sz w:val="20"/>
                  <w:szCs w:val="20"/>
                </w:rPr>
                <w:t xml:space="preserve"> (</w:t>
              </w:r>
              <w:r w:rsidRPr="00040141">
                <w:rPr>
                  <w:sz w:val="20"/>
                  <w:szCs w:val="20"/>
                  <w:rPrChange w:id="1037" w:author="fstewart" w:date="2019-02-11T09:57:00Z">
                    <w:rPr>
                      <w:b/>
                      <w:sz w:val="20"/>
                      <w:szCs w:val="20"/>
                    </w:rPr>
                  </w:rPrChange>
                </w:rPr>
                <w:t>0.019</w:t>
              </w:r>
              <w:r>
                <w:rPr>
                  <w:sz w:val="20"/>
                  <w:szCs w:val="20"/>
                </w:rPr>
                <w:t xml:space="preserve"> due to avoidance of wolves, </w:t>
              </w:r>
              <w:r w:rsidRPr="001B7402">
                <w:rPr>
                  <w:b/>
                  <w:sz w:val="20"/>
                  <w:szCs w:val="20"/>
                </w:rPr>
                <w:t>0.036</w:t>
              </w:r>
              <w:r>
                <w:rPr>
                  <w:sz w:val="20"/>
                  <w:szCs w:val="20"/>
                </w:rPr>
                <w:t xml:space="preserve"> due to avoidance of other/compensatory predators)</w:t>
              </w:r>
            </w:ins>
          </w:p>
          <w:p w14:paraId="4A8D3C25"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1038" w:author="fstewart" w:date="2019-02-08T14:06:00Z"/>
                <w:sz w:val="20"/>
                <w:szCs w:val="20"/>
              </w:rPr>
            </w:pPr>
            <w:ins w:id="1039" w:author="fstewart" w:date="2019-02-08T14:06:00Z">
              <w:r>
                <w:rPr>
                  <w:sz w:val="20"/>
                  <w:szCs w:val="20"/>
                </w:rPr>
                <w:t>0.022, -0.019, 0.028, 0.00, -0.006, 0.00</w:t>
              </w:r>
            </w:ins>
          </w:p>
        </w:tc>
        <w:tc>
          <w:tcPr>
            <w:tcW w:w="3402" w:type="dxa"/>
            <w:tcBorders>
              <w:bottom w:val="single" w:sz="12" w:space="0" w:color="auto"/>
            </w:tcBorders>
          </w:tcPr>
          <w:p w14:paraId="27493B3F"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1040" w:author="fstewart" w:date="2019-02-08T14:06:00Z"/>
                <w:sz w:val="20"/>
                <w:szCs w:val="20"/>
              </w:rPr>
            </w:pPr>
            <w:ins w:id="1041" w:author="fstewart" w:date="2019-02-08T14:06:00Z">
              <w:r>
                <w:rPr>
                  <w:sz w:val="20"/>
                  <w:szCs w:val="20"/>
                </w:rPr>
                <w:t>0.491 (0.167 due to avoidance of wolves, and 0.324 due to avoidance of other/compensatory predators)</w:t>
              </w:r>
            </w:ins>
          </w:p>
        </w:tc>
        <w:tc>
          <w:tcPr>
            <w:tcW w:w="1701" w:type="dxa"/>
            <w:tcBorders>
              <w:bottom w:val="single" w:sz="12" w:space="0" w:color="auto"/>
            </w:tcBorders>
          </w:tcPr>
          <w:p w14:paraId="3F72B7A1"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1042" w:author="fstewart" w:date="2019-02-08T14:06:00Z"/>
                <w:sz w:val="20"/>
                <w:szCs w:val="20"/>
              </w:rPr>
            </w:pPr>
            <w:ins w:id="1043" w:author="fstewart" w:date="2019-02-08T14:06:00Z">
              <w:r>
                <w:rPr>
                  <w:sz w:val="20"/>
                  <w:szCs w:val="20"/>
                </w:rPr>
                <w:t>0.003, 0.00, 0.00</w:t>
              </w:r>
            </w:ins>
          </w:p>
        </w:tc>
        <w:tc>
          <w:tcPr>
            <w:tcW w:w="2693" w:type="dxa"/>
            <w:tcBorders>
              <w:bottom w:val="single" w:sz="12" w:space="0" w:color="auto"/>
            </w:tcBorders>
          </w:tcPr>
          <w:p w14:paraId="2EFB69DD" w14:textId="77777777" w:rsidR="0000307B" w:rsidRPr="000B04F2" w:rsidRDefault="0000307B" w:rsidP="00203CB5">
            <w:pPr>
              <w:cnfStyle w:val="000000100000" w:firstRow="0" w:lastRow="0" w:firstColumn="0" w:lastColumn="0" w:oddVBand="0" w:evenVBand="0" w:oddHBand="1" w:evenHBand="0" w:firstRowFirstColumn="0" w:firstRowLastColumn="0" w:lastRowFirstColumn="0" w:lastRowLastColumn="0"/>
              <w:rPr>
                <w:ins w:id="1044" w:author="fstewart" w:date="2019-02-08T14:06:00Z"/>
                <w:sz w:val="20"/>
                <w:szCs w:val="20"/>
              </w:rPr>
            </w:pPr>
            <w:ins w:id="1045" w:author="fstewart" w:date="2019-02-08T14:06:00Z">
              <w:r>
                <w:rPr>
                  <w:sz w:val="20"/>
                  <w:szCs w:val="20"/>
                </w:rPr>
                <w:t>0.002, 0.002, 0.002, 0.00, 0.00</w:t>
              </w:r>
            </w:ins>
          </w:p>
        </w:tc>
      </w:tr>
    </w:tbl>
    <w:p w14:paraId="408A240C" w14:textId="77777777" w:rsidR="00C61652" w:rsidRPr="00C61652" w:rsidRDefault="00C61652" w:rsidP="00C61652">
      <w:pPr>
        <w:rPr>
          <w:ins w:id="1046" w:author="fstewart" w:date="2019-02-08T14:16:00Z"/>
          <w:color w:val="00B050"/>
          <w:lang w:val="fr-CA"/>
          <w:rPrChange w:id="1047" w:author="fstewart" w:date="2019-02-08T14:16:00Z">
            <w:rPr>
              <w:ins w:id="1048" w:author="fstewart" w:date="2019-02-08T14:16:00Z"/>
              <w:lang w:val="fr-CA"/>
            </w:rPr>
          </w:rPrChange>
        </w:rPr>
        <w:pPrChange w:id="1049" w:author="fstewart" w:date="2019-02-08T14:16:00Z">
          <w:pPr>
            <w:pStyle w:val="ListParagraph"/>
            <w:numPr>
              <w:numId w:val="51"/>
            </w:numPr>
            <w:ind w:left="1080"/>
          </w:pPr>
        </w:pPrChange>
      </w:pPr>
      <w:ins w:id="1050" w:author="fstewart" w:date="2019-02-08T14:16:00Z">
        <w:r w:rsidRPr="00C61652">
          <w:rPr>
            <w:color w:val="00B050"/>
            <w:vertAlign w:val="superscript"/>
            <w:rPrChange w:id="1051" w:author="fstewart" w:date="2019-02-08T14:16:00Z">
              <w:rPr>
                <w:vertAlign w:val="superscript"/>
              </w:rPr>
            </w:rPrChange>
          </w:rPr>
          <w:t>a</w:t>
        </w:r>
        <w:r w:rsidRPr="00C61652">
          <w:rPr>
            <w:color w:val="00B050"/>
            <w:rPrChange w:id="1052" w:author="fstewart" w:date="2019-02-08T14:16:00Z">
              <w:rPr/>
            </w:rPrChange>
          </w:rPr>
          <w:t xml:space="preserve">Boreal caribou population data used for each study area. </w:t>
        </w:r>
        <w:r w:rsidRPr="00C61652">
          <w:rPr>
            <w:color w:val="00B050"/>
            <w:lang w:val="fr-CA"/>
            <w:rPrChange w:id="1053" w:author="fstewart" w:date="2019-02-08T14:16:00Z">
              <w:rPr>
                <w:lang w:val="fr-CA"/>
              </w:rPr>
            </w:rPrChange>
          </w:rPr>
          <w:t xml:space="preserve">Source: </w:t>
        </w:r>
        <w:r w:rsidRPr="00C61652">
          <w:rPr>
            <w:color w:val="00B050"/>
            <w:lang w:val="fr-CA"/>
            <w:rPrChange w:id="1054" w:author="fstewart" w:date="2019-02-08T14:16:00Z">
              <w:rPr>
                <w:lang w:val="fr-CA"/>
              </w:rPr>
            </w:rPrChange>
          </w:rPr>
          <w:fldChar w:fldCharType="begin"/>
        </w:r>
        <w:r w:rsidRPr="00C61652">
          <w:rPr>
            <w:color w:val="00B050"/>
            <w:lang w:val="fr-CA"/>
            <w:rPrChange w:id="1055" w:author="fstewart" w:date="2019-02-08T14:16:00Z">
              <w:rPr>
                <w:lang w:val="fr-CA"/>
              </w:rPr>
            </w:rPrChange>
          </w:rPr>
          <w:instrText xml:space="preserve"> HYPERLINK "https://open.canada.ca/data/en/dataset/4eb3e825-5b0f-45a3-8b8b-355188d24b71" </w:instrText>
        </w:r>
        <w:r w:rsidRPr="00C61652">
          <w:rPr>
            <w:color w:val="00B050"/>
            <w:lang w:val="fr-CA"/>
            <w:rPrChange w:id="1056" w:author="fstewart" w:date="2019-02-08T14:16:00Z">
              <w:rPr>
                <w:lang w:val="fr-CA"/>
              </w:rPr>
            </w:rPrChange>
          </w:rPr>
          <w:fldChar w:fldCharType="separate"/>
        </w:r>
        <w:r w:rsidRPr="00C61652">
          <w:rPr>
            <w:rStyle w:val="Hyperlink"/>
            <w:rFonts w:cs="Times New Roman"/>
            <w:szCs w:val="24"/>
            <w:lang w:val="fr-CA"/>
            <w:rPrChange w:id="1057" w:author="fstewart" w:date="2019-02-08T14:16:00Z">
              <w:rPr>
                <w:rStyle w:val="Hyperlink"/>
                <w:lang w:val="fr-CA"/>
              </w:rPr>
            </w:rPrChange>
          </w:rPr>
          <w:t>https://open.canada.ca/data/en/dataset/4eb3e825-5b0f-45a3-8b8b-355188d24b71</w:t>
        </w:r>
        <w:r w:rsidRPr="00C61652">
          <w:rPr>
            <w:color w:val="00B050"/>
            <w:lang w:val="fr-CA"/>
            <w:rPrChange w:id="1058" w:author="fstewart" w:date="2019-02-08T14:16:00Z">
              <w:rPr>
                <w:lang w:val="fr-CA"/>
              </w:rPr>
            </w:rPrChange>
          </w:rPr>
          <w:fldChar w:fldCharType="end"/>
        </w:r>
        <w:r w:rsidRPr="00C61652">
          <w:rPr>
            <w:color w:val="00B050"/>
            <w:lang w:val="fr-CA"/>
            <w:rPrChange w:id="1059" w:author="fstewart" w:date="2019-02-08T14:16:00Z">
              <w:rPr>
                <w:lang w:val="fr-CA"/>
              </w:rPr>
            </w:rPrChange>
          </w:rPr>
          <w:t xml:space="preserve">  </w:t>
        </w:r>
      </w:ins>
    </w:p>
    <w:p w14:paraId="60603737" w14:textId="77777777" w:rsidR="0000307B" w:rsidRPr="00363E50" w:rsidRDefault="0000307B" w:rsidP="0000307B">
      <w:pPr>
        <w:pStyle w:val="ListParagraph"/>
        <w:numPr>
          <w:ilvl w:val="0"/>
          <w:numId w:val="51"/>
        </w:numPr>
        <w:rPr>
          <w:ins w:id="1060" w:author="fstewart" w:date="2019-02-08T14:06:00Z"/>
          <w:color w:val="00B050"/>
        </w:rPr>
      </w:pPr>
      <w:ins w:id="1061" w:author="fstewart" w:date="2019-02-08T14:06:00Z">
        <w:r w:rsidRPr="00363E50">
          <w:rPr>
            <w:color w:val="00B050"/>
          </w:rPr>
          <w:t>Chinchaga herd (N = 250, recruitment = 0.13, adult female survival = 0.87; ECCC 2008; Appendix 6.5 Table 1),</w:t>
        </w:r>
      </w:ins>
    </w:p>
    <w:p w14:paraId="66332CD1" w14:textId="77777777" w:rsidR="0000307B" w:rsidRDefault="0000307B" w:rsidP="0000307B">
      <w:pPr>
        <w:pStyle w:val="ListParagraph"/>
        <w:numPr>
          <w:ilvl w:val="0"/>
          <w:numId w:val="51"/>
        </w:numPr>
        <w:rPr>
          <w:ins w:id="1062" w:author="fstewart" w:date="2019-02-08T14:06:00Z"/>
          <w:color w:val="00B050"/>
        </w:rPr>
      </w:pPr>
      <w:ins w:id="1063" w:author="fstewart" w:date="2019-02-08T14:06:00Z">
        <w:r w:rsidRPr="00363E50">
          <w:rPr>
            <w:color w:val="00B050"/>
          </w:rPr>
          <w:t>Snake-Sahtahneh herd (N = 360, recruitment = 0.072, adult female survival = 0.94; ECCC 2008; Appendix 6.5 Table 1).</w:t>
        </w:r>
      </w:ins>
    </w:p>
    <w:p w14:paraId="544B4715" w14:textId="77777777" w:rsidR="0000307B" w:rsidRPr="00A86B74" w:rsidRDefault="0000307B" w:rsidP="0000307B">
      <w:pPr>
        <w:ind w:left="720"/>
        <w:rPr>
          <w:ins w:id="1064" w:author="fstewart" w:date="2019-02-08T14:06:00Z"/>
          <w:color w:val="00B050"/>
        </w:rPr>
      </w:pPr>
      <w:ins w:id="1065" w:author="fstewart" w:date="2019-02-08T14:06:00Z">
        <w:r w:rsidRPr="00A86B74">
          <w:rPr>
            <w:color w:val="00B050"/>
          </w:rPr>
          <w:t>A - Average of Chinchaga and Snake-Sahtahneh herd demography (N = 305, recruitment = 0.105, adult female survival = 0.905)</w:t>
        </w:r>
      </w:ins>
    </w:p>
    <w:p w14:paraId="64F21B38" w14:textId="77777777" w:rsidR="0000307B" w:rsidRDefault="0000307B">
      <w:pPr>
        <w:spacing w:before="0" w:after="200" w:line="276" w:lineRule="auto"/>
        <w:rPr>
          <w:ins w:id="1066" w:author="fstewart" w:date="2019-02-08T14:06:00Z"/>
        </w:rPr>
      </w:pPr>
    </w:p>
    <w:p w14:paraId="122CE0D9" w14:textId="77777777" w:rsidR="0000307B" w:rsidRDefault="0000307B">
      <w:pPr>
        <w:spacing w:before="0" w:after="200" w:line="276" w:lineRule="auto"/>
        <w:rPr>
          <w:ins w:id="1067" w:author="fstewart" w:date="2019-02-08T14:05:00Z"/>
        </w:rPr>
      </w:pPr>
    </w:p>
    <w:p w14:paraId="5E7A7B64" w14:textId="643C4EDA" w:rsidR="0000307B" w:rsidRPr="0000307B" w:rsidRDefault="0000307B" w:rsidP="0000307B">
      <w:pPr>
        <w:spacing w:before="0" w:after="200" w:line="276" w:lineRule="auto"/>
        <w:rPr>
          <w:rPrChange w:id="1068" w:author="fstewart" w:date="2019-02-08T14:05:00Z">
            <w:rPr/>
          </w:rPrChange>
        </w:rPr>
        <w:sectPr w:rsidR="0000307B" w:rsidRPr="0000307B" w:rsidSect="009D3953">
          <w:pgSz w:w="15840" w:h="12240" w:orient="landscape"/>
          <w:pgMar w:top="1282" w:right="1138" w:bottom="1181" w:left="1138" w:header="283" w:footer="510" w:gutter="0"/>
          <w:lnNumType w:countBy="1" w:restart="continuous"/>
          <w:cols w:space="720"/>
          <w:titlePg/>
          <w:docGrid w:linePitch="360"/>
        </w:sectPr>
        <w:pPrChange w:id="1069" w:author="fstewart" w:date="2019-02-08T14:05:00Z">
          <w:pPr>
            <w:pStyle w:val="Heading1"/>
            <w:numPr>
              <w:numId w:val="0"/>
            </w:numPr>
            <w:tabs>
              <w:tab w:val="clear" w:pos="567"/>
            </w:tabs>
            <w:ind w:left="0" w:firstLine="0"/>
          </w:pPr>
        </w:pPrChange>
      </w:pPr>
    </w:p>
    <w:p w14:paraId="62096AD7" w14:textId="74E832EE" w:rsidR="00C6324C" w:rsidRDefault="000229B8" w:rsidP="000229B8">
      <w:pPr>
        <w:pStyle w:val="Heading1"/>
        <w:numPr>
          <w:ilvl w:val="0"/>
          <w:numId w:val="0"/>
        </w:numPr>
        <w:ind w:left="567" w:hanging="567"/>
      </w:pPr>
      <w:r>
        <w:lastRenderedPageBreak/>
        <w:t>Figure Legends</w:t>
      </w:r>
    </w:p>
    <w:p w14:paraId="4A7A7C12" w14:textId="1CD29549" w:rsidR="000229B8" w:rsidRDefault="000229B8" w:rsidP="00783623">
      <w:pPr>
        <w:rPr>
          <w:rFonts w:cs="Times New Roman"/>
          <w:b/>
          <w:szCs w:val="24"/>
        </w:rPr>
      </w:pPr>
    </w:p>
    <w:p w14:paraId="55B5D8B3" w14:textId="7299F20F" w:rsidR="000229B8" w:rsidRDefault="000229B8" w:rsidP="000229B8">
      <w:pPr>
        <w:pStyle w:val="Caption"/>
        <w:rPr>
          <w:b w:val="0"/>
        </w:rPr>
      </w:pPr>
      <w:bookmarkStart w:id="1070" w:name="_Ref535843494"/>
      <w:r w:rsidRPr="000229B8">
        <w:t xml:space="preserve">Figure </w:t>
      </w:r>
      <w:bookmarkEnd w:id="1070"/>
      <w:r w:rsidRPr="000229B8">
        <w:t>1.</w:t>
      </w:r>
      <w:r w:rsidRPr="00A325CE">
        <w:rPr>
          <w:b w:val="0"/>
        </w:rPr>
        <w:t xml:space="preserve"> </w:t>
      </w:r>
      <w:r>
        <w:rPr>
          <w:b w:val="0"/>
        </w:rPr>
        <w:t>Maps of study areas in northeastern B.C. selected for use in the BRAT (LOPA) analysis.  The lower left panel indicated the overall situation of the study areas with respect to caribou herds and protected areas.  The lower right and upper left and right panels show the distribution of natural and disturbances and anthropogenic disturbances, deforestation and linear features for study areas 1, 2, and 3, respectively.</w:t>
      </w:r>
    </w:p>
    <w:p w14:paraId="36B04D3D" w14:textId="5AD8B7CB" w:rsidR="00376FAD" w:rsidRDefault="00376FAD" w:rsidP="00783623">
      <w:pPr>
        <w:rPr>
          <w:rFonts w:cs="Times New Roman"/>
          <w:bCs/>
          <w:color w:val="00B050"/>
          <w:szCs w:val="24"/>
        </w:rPr>
      </w:pPr>
      <w:r w:rsidRPr="00306458">
        <w:rPr>
          <w:rFonts w:cs="Times New Roman"/>
          <w:b/>
          <w:szCs w:val="24"/>
        </w:rPr>
        <w:t xml:space="preserve">Figure </w:t>
      </w:r>
      <w:r w:rsidR="000229B8">
        <w:rPr>
          <w:rFonts w:cs="Times New Roman"/>
          <w:b/>
          <w:szCs w:val="24"/>
        </w:rPr>
        <w:t>2</w:t>
      </w:r>
      <w:r w:rsidRPr="00306458">
        <w:rPr>
          <w:rFonts w:cs="Times New Roman"/>
          <w:b/>
          <w:szCs w:val="24"/>
        </w:rPr>
        <w:t>.</w:t>
      </w:r>
      <w:r w:rsidRPr="00306458">
        <w:rPr>
          <w:rFonts w:cs="Times New Roman"/>
          <w:szCs w:val="24"/>
        </w:rPr>
        <w:t xml:space="preserve"> A bow-tie diagram that </w:t>
      </w:r>
      <w:r w:rsidR="001F4345" w:rsidRPr="002544F1">
        <w:rPr>
          <w:rFonts w:cs="Times New Roman"/>
          <w:color w:val="00B050"/>
          <w:szCs w:val="24"/>
        </w:rPr>
        <w:t>visualizes</w:t>
      </w:r>
      <w:r w:rsidR="001F4345" w:rsidRPr="00306458">
        <w:rPr>
          <w:rFonts w:cs="Times New Roman"/>
          <w:szCs w:val="24"/>
        </w:rPr>
        <w:t xml:space="preserve"> </w:t>
      </w:r>
      <w:r w:rsidRPr="00306458">
        <w:rPr>
          <w:rFonts w:cs="Times New Roman"/>
          <w:szCs w:val="24"/>
        </w:rPr>
        <w:t>cumulative environmental threats to the boreal caribou meta-population</w:t>
      </w:r>
      <w:r w:rsidRPr="00952B99">
        <w:rPr>
          <w:rFonts w:cs="Times New Roman"/>
          <w:szCs w:val="24"/>
        </w:rPr>
        <w:t xml:space="preserve">. The </w:t>
      </w:r>
      <w:r w:rsidRPr="00952B99">
        <w:rPr>
          <w:rFonts w:cs="Times New Roman"/>
          <w:bCs/>
          <w:szCs w:val="24"/>
        </w:rPr>
        <w:t>risk</w:t>
      </w:r>
      <w:r w:rsidR="002544F1">
        <w:rPr>
          <w:rFonts w:cs="Times New Roman"/>
          <w:bCs/>
          <w:szCs w:val="24"/>
        </w:rPr>
        <w:t>-</w:t>
      </w:r>
      <w:r w:rsidR="00A40AF3">
        <w:rPr>
          <w:rFonts w:cs="Times New Roman"/>
          <w:bCs/>
          <w:szCs w:val="24"/>
        </w:rPr>
        <w:t>event (red circle</w:t>
      </w:r>
      <w:r w:rsidR="00B74691">
        <w:rPr>
          <w:rFonts w:cs="Times New Roman"/>
          <w:bCs/>
          <w:szCs w:val="24"/>
        </w:rPr>
        <w:t>, all panels</w:t>
      </w:r>
      <w:r w:rsidRPr="00952B99">
        <w:rPr>
          <w:rFonts w:cs="Times New Roman"/>
          <w:bCs/>
          <w:szCs w:val="24"/>
        </w:rPr>
        <w:t xml:space="preserve">) is a circumstance where </w:t>
      </w:r>
      <w:r w:rsidR="002544F1" w:rsidRPr="002544F1">
        <w:rPr>
          <w:rFonts w:cs="Times New Roman"/>
          <w:bCs/>
          <w:color w:val="00B050"/>
          <w:szCs w:val="24"/>
        </w:rPr>
        <w:t>the population growth rate of caribou (λ) persistently falls below 1.0</w:t>
      </w:r>
      <w:r w:rsidRPr="002544F1">
        <w:rPr>
          <w:rFonts w:cs="Times New Roman"/>
          <w:bCs/>
          <w:color w:val="00B050"/>
          <w:szCs w:val="24"/>
        </w:rPr>
        <w:t>.</w:t>
      </w:r>
      <w:r w:rsidRPr="00952B99">
        <w:rPr>
          <w:rFonts w:cs="Times New Roman"/>
          <w:bCs/>
          <w:szCs w:val="24"/>
        </w:rPr>
        <w:t xml:space="preserve"> </w:t>
      </w:r>
      <w:r w:rsidR="002544F1">
        <w:rPr>
          <w:rFonts w:cs="Times New Roman"/>
          <w:bCs/>
          <w:szCs w:val="24"/>
        </w:rPr>
        <w:t>Natural and anthropogenic factors potentially causing the risk-event</w:t>
      </w:r>
      <w:r w:rsidRPr="00952B99">
        <w:rPr>
          <w:rFonts w:cs="Times New Roman"/>
          <w:bCs/>
          <w:szCs w:val="24"/>
        </w:rPr>
        <w:t xml:space="preserve"> (threats</w:t>
      </w:r>
      <w:r w:rsidR="00B74691">
        <w:rPr>
          <w:rFonts w:cs="Times New Roman"/>
          <w:bCs/>
          <w:szCs w:val="24"/>
        </w:rPr>
        <w:t>, top-left panel A, bottom-left panel B</w:t>
      </w:r>
      <w:r w:rsidRPr="00952B99">
        <w:rPr>
          <w:rFonts w:cs="Times New Roman"/>
          <w:bCs/>
          <w:szCs w:val="24"/>
        </w:rPr>
        <w:t xml:space="preserve">) are shown </w:t>
      </w:r>
      <w:r w:rsidR="005962D1">
        <w:rPr>
          <w:rFonts w:cs="Times New Roman"/>
          <w:bCs/>
          <w:szCs w:val="24"/>
        </w:rPr>
        <w:t xml:space="preserve">in blue boxes </w:t>
      </w:r>
      <w:r w:rsidR="00A40AF3">
        <w:rPr>
          <w:rFonts w:cs="Times New Roman"/>
          <w:bCs/>
          <w:szCs w:val="24"/>
        </w:rPr>
        <w:t>on the left panel, where</w:t>
      </w:r>
      <w:r w:rsidRPr="00952B99">
        <w:rPr>
          <w:rFonts w:cs="Times New Roman"/>
          <w:bCs/>
          <w:szCs w:val="24"/>
        </w:rPr>
        <w:t xml:space="preserve"> the </w:t>
      </w:r>
      <w:r w:rsidR="005962D1">
        <w:rPr>
          <w:rFonts w:cs="Times New Roman"/>
          <w:bCs/>
          <w:szCs w:val="24"/>
        </w:rPr>
        <w:t xml:space="preserve">coloured </w:t>
      </w:r>
      <w:r w:rsidRPr="00952B99">
        <w:rPr>
          <w:rFonts w:cs="Times New Roman"/>
          <w:bCs/>
          <w:szCs w:val="24"/>
        </w:rPr>
        <w:t xml:space="preserve">boxes placed between threats and the risk event show natural factors </w:t>
      </w:r>
      <w:r w:rsidR="002544F1">
        <w:rPr>
          <w:rFonts w:cs="Times New Roman"/>
          <w:bCs/>
          <w:szCs w:val="24"/>
        </w:rPr>
        <w:t xml:space="preserve">and human interventions </w:t>
      </w:r>
      <w:r w:rsidRPr="00952B99">
        <w:rPr>
          <w:rFonts w:cs="Times New Roman"/>
          <w:bCs/>
          <w:szCs w:val="24"/>
        </w:rPr>
        <w:t xml:space="preserve">that are </w:t>
      </w:r>
      <w:r w:rsidR="002544F1">
        <w:rPr>
          <w:rFonts w:cs="Times New Roman"/>
          <w:bCs/>
          <w:szCs w:val="24"/>
        </w:rPr>
        <w:t xml:space="preserve">potential </w:t>
      </w:r>
      <w:r w:rsidRPr="00952B99">
        <w:rPr>
          <w:rFonts w:cs="Times New Roman"/>
          <w:bCs/>
          <w:szCs w:val="24"/>
        </w:rPr>
        <w:t xml:space="preserve">barriers to the threats. For each threat, relevant factors that </w:t>
      </w:r>
      <w:r w:rsidR="002544F1">
        <w:rPr>
          <w:rFonts w:cs="Times New Roman"/>
          <w:bCs/>
          <w:szCs w:val="24"/>
        </w:rPr>
        <w:t xml:space="preserve">increase </w:t>
      </w:r>
      <w:r w:rsidRPr="00952B99">
        <w:rPr>
          <w:rFonts w:cs="Times New Roman"/>
          <w:bCs/>
          <w:szCs w:val="24"/>
        </w:rPr>
        <w:t xml:space="preserve">risks </w:t>
      </w:r>
      <w:r>
        <w:rPr>
          <w:rFonts w:cs="Times New Roman"/>
          <w:bCs/>
          <w:szCs w:val="24"/>
        </w:rPr>
        <w:t xml:space="preserve">by limiting barrier effects (escalation factors) </w:t>
      </w:r>
      <w:r w:rsidRPr="00952B99">
        <w:rPr>
          <w:rFonts w:cs="Times New Roman"/>
          <w:bCs/>
          <w:szCs w:val="24"/>
        </w:rPr>
        <w:t xml:space="preserve">are shown in </w:t>
      </w:r>
      <w:r>
        <w:rPr>
          <w:rFonts w:cs="Times New Roman"/>
          <w:bCs/>
          <w:szCs w:val="24"/>
        </w:rPr>
        <w:t xml:space="preserve">yellow boxes linked to the relevant barriers. </w:t>
      </w:r>
      <w:r w:rsidR="00DF72F6" w:rsidRPr="00DF72F6">
        <w:rPr>
          <w:rFonts w:cs="Times New Roman"/>
          <w:bCs/>
          <w:color w:val="00B050"/>
          <w:szCs w:val="24"/>
        </w:rPr>
        <w:t>Secondary</w:t>
      </w:r>
      <w:r w:rsidR="00DF72F6">
        <w:rPr>
          <w:rFonts w:cs="Times New Roman"/>
          <w:bCs/>
          <w:szCs w:val="24"/>
        </w:rPr>
        <w:t xml:space="preserve"> barriers</w:t>
      </w:r>
      <w:r>
        <w:rPr>
          <w:rFonts w:cs="Times New Roman"/>
          <w:bCs/>
          <w:szCs w:val="24"/>
        </w:rPr>
        <w:t xml:space="preserve"> that </w:t>
      </w:r>
      <w:r w:rsidR="00DF72F6">
        <w:rPr>
          <w:rFonts w:cs="Times New Roman"/>
          <w:bCs/>
          <w:szCs w:val="24"/>
        </w:rPr>
        <w:t xml:space="preserve">may </w:t>
      </w:r>
      <w:r>
        <w:rPr>
          <w:rFonts w:cs="Times New Roman"/>
          <w:bCs/>
          <w:szCs w:val="24"/>
        </w:rPr>
        <w:t xml:space="preserve">reduce or nullify the escalation </w:t>
      </w:r>
      <w:r w:rsidR="00DF72F6">
        <w:rPr>
          <w:rFonts w:cs="Times New Roman"/>
          <w:bCs/>
          <w:szCs w:val="24"/>
        </w:rPr>
        <w:t>of risk are shown along the lines leading from escalation factors to the primary threat barriers</w:t>
      </w:r>
      <w:r>
        <w:rPr>
          <w:rFonts w:cs="Times New Roman"/>
          <w:bCs/>
          <w:szCs w:val="24"/>
        </w:rPr>
        <w:t xml:space="preserve">. </w:t>
      </w:r>
      <w:r w:rsidRPr="00952B99">
        <w:rPr>
          <w:rFonts w:cs="Times New Roman"/>
          <w:bCs/>
          <w:szCs w:val="24"/>
        </w:rPr>
        <w:t xml:space="preserve">The outcome of the risk event is shown </w:t>
      </w:r>
      <w:r w:rsidR="00A40AF3">
        <w:rPr>
          <w:rFonts w:cs="Times New Roman"/>
          <w:bCs/>
          <w:szCs w:val="24"/>
        </w:rPr>
        <w:t>on</w:t>
      </w:r>
      <w:r w:rsidRPr="00952B99">
        <w:rPr>
          <w:rFonts w:cs="Times New Roman"/>
          <w:bCs/>
          <w:szCs w:val="24"/>
        </w:rPr>
        <w:t xml:space="preserve"> the right</w:t>
      </w:r>
      <w:r w:rsidR="00A40AF3">
        <w:rPr>
          <w:rFonts w:cs="Times New Roman"/>
          <w:bCs/>
          <w:szCs w:val="24"/>
        </w:rPr>
        <w:t xml:space="preserve"> panel</w:t>
      </w:r>
      <w:r w:rsidR="00B74691">
        <w:rPr>
          <w:rFonts w:cs="Times New Roman"/>
          <w:bCs/>
          <w:szCs w:val="24"/>
        </w:rPr>
        <w:t xml:space="preserve"> (C)</w:t>
      </w:r>
      <w:r w:rsidRPr="00952B99">
        <w:rPr>
          <w:rFonts w:cs="Times New Roman"/>
          <w:bCs/>
          <w:szCs w:val="24"/>
        </w:rPr>
        <w:t>, with natural mitigating factors indicated in boxes between</w:t>
      </w:r>
      <w:r>
        <w:rPr>
          <w:rFonts w:cs="Times New Roman"/>
          <w:bCs/>
          <w:szCs w:val="24"/>
        </w:rPr>
        <w:t xml:space="preserve"> the risk event and the outcome</w:t>
      </w:r>
      <w:r w:rsidRPr="00952B99">
        <w:rPr>
          <w:rFonts w:cs="Times New Roman"/>
          <w:bCs/>
          <w:szCs w:val="24"/>
        </w:rPr>
        <w:t xml:space="preserve">. </w:t>
      </w:r>
      <w:r>
        <w:rPr>
          <w:rFonts w:cs="Times New Roman"/>
          <w:bCs/>
          <w:szCs w:val="24"/>
        </w:rPr>
        <w:t>Again, yellow boxes</w:t>
      </w:r>
      <w:r w:rsidRPr="00952B99">
        <w:rPr>
          <w:rFonts w:cs="Times New Roman"/>
          <w:bCs/>
          <w:szCs w:val="24"/>
        </w:rPr>
        <w:t xml:space="preserve"> show </w:t>
      </w:r>
      <w:r w:rsidR="00DF72F6">
        <w:rPr>
          <w:rFonts w:cs="Times New Roman"/>
          <w:bCs/>
          <w:szCs w:val="24"/>
        </w:rPr>
        <w:t xml:space="preserve">escalation factors and </w:t>
      </w:r>
      <w:r w:rsidR="00DF72F6" w:rsidRPr="00DF72F6">
        <w:rPr>
          <w:rFonts w:cs="Times New Roman"/>
          <w:bCs/>
          <w:color w:val="00B050"/>
          <w:szCs w:val="24"/>
        </w:rPr>
        <w:t>associated secondary barriers</w:t>
      </w:r>
      <w:r w:rsidR="00DF72F6">
        <w:rPr>
          <w:rFonts w:cs="Times New Roman"/>
          <w:bCs/>
          <w:szCs w:val="24"/>
        </w:rPr>
        <w:t>, if present</w:t>
      </w:r>
      <w:r w:rsidRPr="00952B99">
        <w:rPr>
          <w:rFonts w:cs="Times New Roman"/>
          <w:bCs/>
          <w:szCs w:val="24"/>
        </w:rPr>
        <w:t xml:space="preserve">. Unchecked, the cumulative </w:t>
      </w:r>
      <w:r w:rsidR="002544F1" w:rsidRPr="002544F1">
        <w:rPr>
          <w:rFonts w:cs="Times New Roman"/>
          <w:bCs/>
          <w:color w:val="00B050"/>
          <w:szCs w:val="24"/>
        </w:rPr>
        <w:t>threats</w:t>
      </w:r>
      <w:r w:rsidRPr="002544F1">
        <w:rPr>
          <w:rFonts w:cs="Times New Roman"/>
          <w:bCs/>
          <w:color w:val="00B050"/>
          <w:szCs w:val="24"/>
        </w:rPr>
        <w:t xml:space="preserve"> </w:t>
      </w:r>
      <w:r w:rsidR="002544F1">
        <w:rPr>
          <w:rFonts w:cs="Times New Roman"/>
          <w:bCs/>
          <w:szCs w:val="24"/>
        </w:rPr>
        <w:t xml:space="preserve">shown in this figure </w:t>
      </w:r>
      <w:r w:rsidR="002544F1" w:rsidRPr="002544F1">
        <w:rPr>
          <w:rFonts w:cs="Times New Roman"/>
          <w:bCs/>
          <w:color w:val="00B050"/>
          <w:szCs w:val="24"/>
        </w:rPr>
        <w:t>lead to caribou λ persistently &lt; 1</w:t>
      </w:r>
      <w:r w:rsidRPr="00952B99">
        <w:rPr>
          <w:rFonts w:cs="Times New Roman"/>
          <w:bCs/>
          <w:szCs w:val="24"/>
        </w:rPr>
        <w:t xml:space="preserve">. </w:t>
      </w:r>
      <w:r w:rsidRPr="002544F1">
        <w:rPr>
          <w:rFonts w:cs="Times New Roman"/>
          <w:bCs/>
          <w:color w:val="00B050"/>
          <w:szCs w:val="24"/>
        </w:rPr>
        <w:t>T</w:t>
      </w:r>
      <w:r w:rsidR="002544F1" w:rsidRPr="002544F1">
        <w:rPr>
          <w:rFonts w:cs="Times New Roman"/>
          <w:bCs/>
          <w:color w:val="00B050"/>
          <w:szCs w:val="24"/>
        </w:rPr>
        <w:t xml:space="preserve">he </w:t>
      </w:r>
      <w:r w:rsidRPr="002544F1">
        <w:rPr>
          <w:rFonts w:cs="Times New Roman"/>
          <w:bCs/>
          <w:color w:val="00B050"/>
          <w:szCs w:val="24"/>
        </w:rPr>
        <w:t xml:space="preserve">consequence </w:t>
      </w:r>
      <w:r w:rsidR="002544F1" w:rsidRPr="002544F1">
        <w:rPr>
          <w:rFonts w:cs="Times New Roman"/>
          <w:bCs/>
          <w:color w:val="00B050"/>
          <w:szCs w:val="24"/>
        </w:rPr>
        <w:t>is a reduced meta-population that may ultimately be extirpated</w:t>
      </w:r>
      <w:r w:rsidRPr="002544F1">
        <w:rPr>
          <w:rFonts w:cs="Times New Roman"/>
          <w:bCs/>
          <w:color w:val="00B050"/>
          <w:szCs w:val="24"/>
        </w:rPr>
        <w:t>.</w:t>
      </w:r>
      <w:r w:rsidR="00DF72F6">
        <w:rPr>
          <w:rFonts w:cs="Times New Roman"/>
          <w:bCs/>
          <w:color w:val="00B050"/>
          <w:szCs w:val="24"/>
        </w:rPr>
        <w:t xml:space="preserve">  </w:t>
      </w:r>
      <w:r w:rsidR="005962D1">
        <w:rPr>
          <w:rFonts w:cs="Times New Roman"/>
          <w:bCs/>
          <w:color w:val="00B050"/>
          <w:szCs w:val="24"/>
        </w:rPr>
        <w:t xml:space="preserve">The numbers appearing in the </w:t>
      </w:r>
      <w:r w:rsidR="00003C33">
        <w:rPr>
          <w:rFonts w:cs="Times New Roman"/>
          <w:bCs/>
          <w:color w:val="00B050"/>
          <w:szCs w:val="24"/>
        </w:rPr>
        <w:t xml:space="preserve">blue threat boxes correspond to </w:t>
      </w:r>
      <w:r w:rsidR="00AC43D2">
        <w:rPr>
          <w:rFonts w:cs="Times New Roman"/>
          <w:bCs/>
          <w:color w:val="00B050"/>
          <w:szCs w:val="24"/>
        </w:rPr>
        <w:t xml:space="preserve">mean current LOPA </w:t>
      </w:r>
      <w:r w:rsidR="00003C33">
        <w:rPr>
          <w:rFonts w:cs="Times New Roman"/>
          <w:bCs/>
          <w:color w:val="00B050"/>
          <w:szCs w:val="24"/>
        </w:rPr>
        <w:t xml:space="preserve">incidence (1.0 = 100% probability of occurrence).  Numbers in the barrier and mitigation boxes correspond to the </w:t>
      </w:r>
      <w:r w:rsidR="00AC43D2">
        <w:rPr>
          <w:rFonts w:cs="Times New Roman"/>
          <w:bCs/>
          <w:color w:val="00B050"/>
          <w:szCs w:val="24"/>
        </w:rPr>
        <w:t xml:space="preserve">mean current LOPA </w:t>
      </w:r>
      <w:r w:rsidR="00003C33">
        <w:rPr>
          <w:rFonts w:cs="Times New Roman"/>
          <w:bCs/>
          <w:color w:val="00B050"/>
          <w:szCs w:val="24"/>
        </w:rPr>
        <w:t xml:space="preserve">probability of barrier or mitigation failure (1.0 = 100%; greater values compensate for natural versus altered conditions and unfactored threat incidence).  The risk event and consequence boxes contain target values for sustainable thresholds.  </w:t>
      </w:r>
      <w:r w:rsidR="005962D1">
        <w:rPr>
          <w:rFonts w:cs="Times New Roman"/>
          <w:bCs/>
          <w:color w:val="00B050"/>
          <w:szCs w:val="24"/>
        </w:rPr>
        <w:t>To assist with visual interpretation of the LOPA figures, the barriers are colour-coded according to the LOPA probability (green = 0</w:t>
      </w:r>
      <w:r w:rsidR="00003C33">
        <w:rPr>
          <w:rFonts w:cs="Times New Roman"/>
          <w:bCs/>
          <w:color w:val="00B050"/>
          <w:szCs w:val="24"/>
        </w:rPr>
        <w:t>.01-0.25, light green = 0.25-</w:t>
      </w:r>
      <w:r w:rsidR="005962D1">
        <w:rPr>
          <w:rFonts w:cs="Times New Roman"/>
          <w:bCs/>
          <w:color w:val="00B050"/>
          <w:szCs w:val="24"/>
        </w:rPr>
        <w:t>0.</w:t>
      </w:r>
      <w:r w:rsidR="00003C33">
        <w:rPr>
          <w:rFonts w:cs="Times New Roman"/>
          <w:bCs/>
          <w:color w:val="00B050"/>
          <w:szCs w:val="24"/>
        </w:rPr>
        <w:t>50, orange = 0.50-0.75, red = values &gt; 0.75, yellow = unknown and set to 1.0 as default).</w:t>
      </w:r>
    </w:p>
    <w:p w14:paraId="041E6104" w14:textId="7BDD2C2C" w:rsidR="006D3B89" w:rsidRDefault="006D3B89" w:rsidP="00783623">
      <w:pPr>
        <w:rPr>
          <w:rFonts w:cs="Times New Roman"/>
          <w:bCs/>
          <w:color w:val="00B050"/>
          <w:szCs w:val="24"/>
        </w:rPr>
      </w:pPr>
      <w:r w:rsidRPr="006C16AF">
        <w:rPr>
          <w:rFonts w:cs="Times New Roman"/>
          <w:b/>
          <w:bCs/>
          <w:color w:val="00B050"/>
          <w:szCs w:val="24"/>
        </w:rPr>
        <w:t>Figure 3.</w:t>
      </w:r>
      <w:r>
        <w:rPr>
          <w:rFonts w:cs="Times New Roman"/>
          <w:bCs/>
          <w:color w:val="00B050"/>
          <w:szCs w:val="24"/>
        </w:rPr>
        <w:t xml:space="preserve"> Models of suitable climatic habitat for three key tree species</w:t>
      </w:r>
      <w:r w:rsidR="006C16AF">
        <w:rPr>
          <w:rFonts w:cs="Times New Roman"/>
          <w:bCs/>
          <w:color w:val="00B050"/>
          <w:szCs w:val="24"/>
        </w:rPr>
        <w:t xml:space="preserve"> (white spruce, </w:t>
      </w:r>
      <w:r w:rsidR="006C16AF" w:rsidRPr="006C16AF">
        <w:rPr>
          <w:rFonts w:cs="Times New Roman"/>
          <w:bCs/>
          <w:i/>
          <w:color w:val="00B050"/>
          <w:szCs w:val="24"/>
        </w:rPr>
        <w:t>Picea Glauca</w:t>
      </w:r>
      <w:r w:rsidR="006C16AF">
        <w:rPr>
          <w:rFonts w:cs="Times New Roman"/>
          <w:bCs/>
          <w:color w:val="00B050"/>
          <w:szCs w:val="24"/>
        </w:rPr>
        <w:t xml:space="preserve">; black spruce, </w:t>
      </w:r>
      <w:r w:rsidR="006C16AF" w:rsidRPr="006C16AF">
        <w:rPr>
          <w:rFonts w:cs="Times New Roman"/>
          <w:bCs/>
          <w:i/>
          <w:color w:val="00B050"/>
          <w:szCs w:val="24"/>
        </w:rPr>
        <w:t>Picea glauca</w:t>
      </w:r>
      <w:r w:rsidR="006C16AF">
        <w:rPr>
          <w:rFonts w:cs="Times New Roman"/>
          <w:bCs/>
          <w:color w:val="00B050"/>
          <w:szCs w:val="24"/>
        </w:rPr>
        <w:t xml:space="preserve">; and aspen, </w:t>
      </w:r>
      <w:r w:rsidR="006C16AF" w:rsidRPr="006C16AF">
        <w:rPr>
          <w:rFonts w:cs="Times New Roman"/>
          <w:bCs/>
          <w:i/>
          <w:color w:val="00B050"/>
          <w:szCs w:val="24"/>
        </w:rPr>
        <w:t>Populus tremuloides</w:t>
      </w:r>
      <w:r w:rsidR="006C16AF">
        <w:rPr>
          <w:rFonts w:cs="Times New Roman"/>
          <w:bCs/>
          <w:color w:val="00B050"/>
          <w:szCs w:val="24"/>
        </w:rPr>
        <w:t>)</w:t>
      </w:r>
      <w:r>
        <w:rPr>
          <w:rFonts w:cs="Times New Roman"/>
          <w:bCs/>
          <w:color w:val="00B050"/>
          <w:szCs w:val="24"/>
        </w:rPr>
        <w:t xml:space="preserve"> in Boreal Caribou habitat in the three study areas addressed in the BRAT framework.  Distributions are derived from RF climate envelope models (‘worst-case’ 8.5 RCP for 3, 30-yr periods to end of century).  </w:t>
      </w:r>
      <w:r w:rsidR="006C16AF">
        <w:rPr>
          <w:rFonts w:cs="Times New Roman"/>
          <w:bCs/>
          <w:color w:val="00B050"/>
          <w:szCs w:val="24"/>
        </w:rPr>
        <w:t xml:space="preserve">Climate suitability probabilities are grouped to generate three classes of climatic suitability or stress: Unsuitable (dark yellow), transitional (light green), and suitable (dark green) </w:t>
      </w:r>
      <w:r>
        <w:rPr>
          <w:rFonts w:cs="Times New Roman"/>
          <w:bCs/>
          <w:color w:val="00B050"/>
          <w:szCs w:val="24"/>
        </w:rPr>
        <w:t>for species presence/absence throughout</w:t>
      </w:r>
      <w:r w:rsidR="006C16AF">
        <w:rPr>
          <w:rFonts w:cs="Times New Roman"/>
          <w:bCs/>
          <w:color w:val="00B050"/>
          <w:szCs w:val="24"/>
        </w:rPr>
        <w:t xml:space="preserve"> the entire range.</w:t>
      </w:r>
    </w:p>
    <w:p w14:paraId="666ACEAE" w14:textId="270D6BCB" w:rsidR="00A325CE" w:rsidRDefault="00A325CE">
      <w:pPr>
        <w:spacing w:before="0" w:after="200" w:line="276" w:lineRule="auto"/>
        <w:rPr>
          <w:rFonts w:cs="Times New Roman"/>
          <w:bCs/>
          <w:color w:val="00B050"/>
          <w:szCs w:val="24"/>
        </w:rPr>
      </w:pPr>
      <w:r>
        <w:rPr>
          <w:rFonts w:cs="Times New Roman"/>
          <w:bCs/>
          <w:color w:val="00B050"/>
          <w:szCs w:val="24"/>
        </w:rPr>
        <w:br w:type="page"/>
      </w:r>
    </w:p>
    <w:p w14:paraId="48ED21F6" w14:textId="1A315F12" w:rsidR="006D3B89" w:rsidRDefault="006D3B89">
      <w:pPr>
        <w:spacing w:before="0" w:after="200" w:line="276" w:lineRule="auto"/>
        <w:rPr>
          <w:rFonts w:cs="Times New Roman"/>
          <w:bCs/>
          <w:color w:val="00B050"/>
          <w:szCs w:val="24"/>
        </w:rPr>
      </w:pPr>
      <w:r>
        <w:rPr>
          <w:rFonts w:cs="Times New Roman"/>
          <w:bCs/>
          <w:color w:val="00B050"/>
          <w:szCs w:val="24"/>
        </w:rPr>
        <w:lastRenderedPageBreak/>
        <w:t>Figure 1 (Figures will be attached separately in submission)</w:t>
      </w:r>
    </w:p>
    <w:p w14:paraId="05370099" w14:textId="40774978" w:rsidR="00A325CE" w:rsidRDefault="00A325CE" w:rsidP="00A325CE">
      <w:pPr>
        <w:keepNext/>
        <w:rPr>
          <w:sz w:val="22"/>
        </w:rPr>
      </w:pPr>
      <w:r>
        <w:rPr>
          <w:noProof/>
          <w:lang w:val="en-CA" w:eastAsia="en-CA"/>
        </w:rPr>
        <w:drawing>
          <wp:inline distT="0" distB="0" distL="0" distR="0" wp14:anchorId="61AB1891" wp14:editId="07B1863B">
            <wp:extent cx="2801620"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l="6335" t="4552" r="6171" b="7336"/>
                    <a:stretch>
                      <a:fillRect/>
                    </a:stretch>
                  </pic:blipFill>
                  <pic:spPr bwMode="auto">
                    <a:xfrm>
                      <a:off x="0" y="0"/>
                      <a:ext cx="2801620" cy="3657600"/>
                    </a:xfrm>
                    <a:prstGeom prst="rect">
                      <a:avLst/>
                    </a:prstGeom>
                    <a:noFill/>
                    <a:ln>
                      <a:noFill/>
                    </a:ln>
                  </pic:spPr>
                </pic:pic>
              </a:graphicData>
            </a:graphic>
          </wp:inline>
        </w:drawing>
      </w:r>
      <w:r>
        <w:t xml:space="preserve"> </w:t>
      </w:r>
      <w:r>
        <w:rPr>
          <w:noProof/>
          <w:lang w:val="en-CA" w:eastAsia="en-CA"/>
        </w:rPr>
        <w:drawing>
          <wp:inline distT="0" distB="0" distL="0" distR="0" wp14:anchorId="7BDA60AB" wp14:editId="3702FDB6">
            <wp:extent cx="2811780" cy="36576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l="6001" t="4639" r="6094" b="6827"/>
                    <a:stretch>
                      <a:fillRect/>
                    </a:stretch>
                  </pic:blipFill>
                  <pic:spPr bwMode="auto">
                    <a:xfrm>
                      <a:off x="0" y="0"/>
                      <a:ext cx="2811780" cy="3657600"/>
                    </a:xfrm>
                    <a:prstGeom prst="rect">
                      <a:avLst/>
                    </a:prstGeom>
                    <a:noFill/>
                    <a:ln>
                      <a:noFill/>
                    </a:ln>
                  </pic:spPr>
                </pic:pic>
              </a:graphicData>
            </a:graphic>
          </wp:inline>
        </w:drawing>
      </w:r>
    </w:p>
    <w:p w14:paraId="2A1E9A9E" w14:textId="144BC91D" w:rsidR="00A325CE" w:rsidRDefault="00A325CE" w:rsidP="00A325CE">
      <w:pPr>
        <w:keepNext/>
      </w:pPr>
      <w:r>
        <w:rPr>
          <w:noProof/>
          <w:lang w:val="en-CA" w:eastAsia="en-CA"/>
        </w:rPr>
        <w:drawing>
          <wp:inline distT="0" distB="0" distL="0" distR="0" wp14:anchorId="03BB72D7" wp14:editId="73476071">
            <wp:extent cx="2817495" cy="36576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l="6004" t="4893" r="5862" b="6822"/>
                    <a:stretch>
                      <a:fillRect/>
                    </a:stretch>
                  </pic:blipFill>
                  <pic:spPr bwMode="auto">
                    <a:xfrm>
                      <a:off x="0" y="0"/>
                      <a:ext cx="2817495" cy="3657600"/>
                    </a:xfrm>
                    <a:prstGeom prst="rect">
                      <a:avLst/>
                    </a:prstGeom>
                    <a:noFill/>
                    <a:ln>
                      <a:noFill/>
                    </a:ln>
                  </pic:spPr>
                </pic:pic>
              </a:graphicData>
            </a:graphic>
          </wp:inline>
        </w:drawing>
      </w:r>
      <w:r>
        <w:t xml:space="preserve"> </w:t>
      </w:r>
      <w:r>
        <w:rPr>
          <w:noProof/>
          <w:lang w:val="en-CA" w:eastAsia="en-CA"/>
        </w:rPr>
        <w:drawing>
          <wp:inline distT="0" distB="0" distL="0" distR="0" wp14:anchorId="4931592D" wp14:editId="3D1EE3C6">
            <wp:extent cx="2811780" cy="3657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l="6001" t="4637" r="6071" b="6958"/>
                    <a:stretch>
                      <a:fillRect/>
                    </a:stretch>
                  </pic:blipFill>
                  <pic:spPr bwMode="auto">
                    <a:xfrm>
                      <a:off x="0" y="0"/>
                      <a:ext cx="2811780" cy="3657600"/>
                    </a:xfrm>
                    <a:prstGeom prst="rect">
                      <a:avLst/>
                    </a:prstGeom>
                    <a:noFill/>
                    <a:ln>
                      <a:noFill/>
                    </a:ln>
                  </pic:spPr>
                </pic:pic>
              </a:graphicData>
            </a:graphic>
          </wp:inline>
        </w:drawing>
      </w:r>
    </w:p>
    <w:p w14:paraId="10B1D5CD" w14:textId="77777777" w:rsidR="006D3B89" w:rsidRDefault="006D3B89" w:rsidP="00783623">
      <w:pPr>
        <w:rPr>
          <w:rFonts w:cs="Times New Roman"/>
          <w:bCs/>
          <w:szCs w:val="24"/>
        </w:rPr>
      </w:pPr>
    </w:p>
    <w:p w14:paraId="39707467" w14:textId="77777777" w:rsidR="006D3B89" w:rsidRDefault="006D3B89" w:rsidP="00783623">
      <w:pPr>
        <w:rPr>
          <w:rFonts w:cs="Times New Roman"/>
          <w:bCs/>
          <w:szCs w:val="24"/>
        </w:rPr>
      </w:pPr>
    </w:p>
    <w:p w14:paraId="5F4C7395" w14:textId="4D87F081" w:rsidR="006D3B89" w:rsidRDefault="006D3B89" w:rsidP="00783623">
      <w:pPr>
        <w:rPr>
          <w:rFonts w:cs="Times New Roman"/>
          <w:bCs/>
          <w:szCs w:val="24"/>
        </w:rPr>
      </w:pPr>
      <w:r>
        <w:rPr>
          <w:rFonts w:cs="Times New Roman"/>
          <w:bCs/>
          <w:szCs w:val="24"/>
        </w:rPr>
        <w:lastRenderedPageBreak/>
        <w:t>Figure 2.</w:t>
      </w:r>
      <w:r w:rsidR="0013784B">
        <w:rPr>
          <w:rFonts w:cs="Times New Roman"/>
          <w:bCs/>
          <w:szCs w:val="24"/>
        </w:rPr>
        <w:t xml:space="preserve"> Panel A</w:t>
      </w:r>
    </w:p>
    <w:p w14:paraId="6B7FD3D4" w14:textId="66C6C146" w:rsidR="006D3B89" w:rsidRDefault="0013784B">
      <w:pPr>
        <w:spacing w:before="0" w:after="200" w:line="276" w:lineRule="auto"/>
        <w:rPr>
          <w:rFonts w:cs="Times New Roman"/>
          <w:bCs/>
          <w:szCs w:val="24"/>
        </w:rPr>
      </w:pPr>
      <w:r>
        <w:rPr>
          <w:noProof/>
          <w:lang w:val="en-CA" w:eastAsia="en-CA"/>
        </w:rPr>
        <w:drawing>
          <wp:inline distT="0" distB="0" distL="0" distR="0" wp14:anchorId="71F1802E" wp14:editId="3BE15B27">
            <wp:extent cx="6728187" cy="65540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8549" cy="6554434"/>
                    </a:xfrm>
                    <a:prstGeom prst="rect">
                      <a:avLst/>
                    </a:prstGeom>
                  </pic:spPr>
                </pic:pic>
              </a:graphicData>
            </a:graphic>
          </wp:inline>
        </w:drawing>
      </w:r>
    </w:p>
    <w:p w14:paraId="01C35226" w14:textId="77777777" w:rsidR="0013784B" w:rsidRDefault="0013784B">
      <w:pPr>
        <w:spacing w:before="0" w:after="200" w:line="276" w:lineRule="auto"/>
        <w:rPr>
          <w:rFonts w:cs="Times New Roman"/>
          <w:bCs/>
          <w:szCs w:val="24"/>
        </w:rPr>
      </w:pPr>
      <w:r>
        <w:rPr>
          <w:rFonts w:cs="Times New Roman"/>
          <w:bCs/>
          <w:szCs w:val="24"/>
        </w:rPr>
        <w:br w:type="page"/>
      </w:r>
    </w:p>
    <w:p w14:paraId="5340D3E7" w14:textId="073B1C8F" w:rsidR="0013784B" w:rsidRDefault="0013784B" w:rsidP="0013784B">
      <w:pPr>
        <w:spacing w:before="0" w:after="200" w:line="276" w:lineRule="auto"/>
        <w:rPr>
          <w:rFonts w:cs="Times New Roman"/>
          <w:bCs/>
          <w:szCs w:val="24"/>
        </w:rPr>
      </w:pPr>
      <w:r>
        <w:rPr>
          <w:rFonts w:cs="Times New Roman"/>
          <w:bCs/>
          <w:szCs w:val="24"/>
        </w:rPr>
        <w:lastRenderedPageBreak/>
        <w:t>Figure 2 Panel B</w:t>
      </w:r>
    </w:p>
    <w:p w14:paraId="3B48F224" w14:textId="4EEA14BC" w:rsidR="0013784B" w:rsidRDefault="004B0292" w:rsidP="00783623">
      <w:pPr>
        <w:rPr>
          <w:rFonts w:cs="Times New Roman"/>
          <w:bCs/>
          <w:szCs w:val="24"/>
        </w:rPr>
      </w:pPr>
      <w:r>
        <w:rPr>
          <w:noProof/>
          <w:lang w:val="en-CA" w:eastAsia="en-CA"/>
        </w:rPr>
        <w:drawing>
          <wp:inline distT="0" distB="0" distL="0" distR="0" wp14:anchorId="052A5275" wp14:editId="594C4C4E">
            <wp:extent cx="6208395" cy="42183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08395" cy="4218305"/>
                    </a:xfrm>
                    <a:prstGeom prst="rect">
                      <a:avLst/>
                    </a:prstGeom>
                  </pic:spPr>
                </pic:pic>
              </a:graphicData>
            </a:graphic>
          </wp:inline>
        </w:drawing>
      </w:r>
    </w:p>
    <w:p w14:paraId="03B033F5" w14:textId="77777777" w:rsidR="0013784B" w:rsidRDefault="0013784B">
      <w:pPr>
        <w:spacing w:before="0" w:after="200" w:line="276" w:lineRule="auto"/>
        <w:rPr>
          <w:rFonts w:cs="Times New Roman"/>
          <w:bCs/>
          <w:szCs w:val="24"/>
        </w:rPr>
      </w:pPr>
      <w:r>
        <w:rPr>
          <w:rFonts w:cs="Times New Roman"/>
          <w:bCs/>
          <w:szCs w:val="24"/>
        </w:rPr>
        <w:br w:type="page"/>
      </w:r>
    </w:p>
    <w:p w14:paraId="3172D5C6" w14:textId="7C05C053" w:rsidR="0013784B" w:rsidRDefault="0013784B" w:rsidP="00783623">
      <w:pPr>
        <w:rPr>
          <w:rFonts w:cs="Times New Roman"/>
          <w:bCs/>
          <w:szCs w:val="24"/>
        </w:rPr>
      </w:pPr>
      <w:r>
        <w:rPr>
          <w:rFonts w:cs="Times New Roman"/>
          <w:bCs/>
          <w:szCs w:val="24"/>
        </w:rPr>
        <w:lastRenderedPageBreak/>
        <w:t>Figure 2 Panel C</w:t>
      </w:r>
    </w:p>
    <w:p w14:paraId="0228E7E7" w14:textId="77777777" w:rsidR="0013784B" w:rsidRDefault="0013784B" w:rsidP="00783623">
      <w:pPr>
        <w:rPr>
          <w:rFonts w:cs="Times New Roman"/>
          <w:bCs/>
          <w:szCs w:val="24"/>
        </w:rPr>
      </w:pPr>
    </w:p>
    <w:p w14:paraId="193E8B66" w14:textId="1F6F0BEB" w:rsidR="006D3B89" w:rsidRDefault="006D3B89" w:rsidP="00783623">
      <w:pPr>
        <w:rPr>
          <w:rFonts w:cs="Times New Roman"/>
          <w:bCs/>
          <w:szCs w:val="24"/>
        </w:rPr>
      </w:pPr>
      <w:r>
        <w:rPr>
          <w:rFonts w:cs="Times New Roman"/>
          <w:bCs/>
          <w:szCs w:val="24"/>
        </w:rPr>
        <w:t>Figure 3</w:t>
      </w:r>
    </w:p>
    <w:p w14:paraId="69BB4ED2" w14:textId="77777777" w:rsidR="006D5FEA" w:rsidRDefault="006D5FEA" w:rsidP="00783623">
      <w:pPr>
        <w:rPr>
          <w:rFonts w:cs="Times New Roman"/>
          <w:bCs/>
          <w:noProof/>
          <w:szCs w:val="24"/>
          <w:lang w:val="en-CA" w:eastAsia="en-CA"/>
        </w:rPr>
      </w:pPr>
    </w:p>
    <w:p w14:paraId="58810490" w14:textId="77777777" w:rsidR="006D5FEA" w:rsidRDefault="006D5FEA" w:rsidP="00783623">
      <w:pPr>
        <w:rPr>
          <w:rFonts w:cs="Times New Roman"/>
          <w:bCs/>
          <w:noProof/>
          <w:szCs w:val="24"/>
          <w:lang w:val="en-CA" w:eastAsia="en-CA"/>
        </w:rPr>
      </w:pPr>
    </w:p>
    <w:p w14:paraId="3387528F" w14:textId="22CDAAAF" w:rsidR="006D5FEA" w:rsidRDefault="006D3B89" w:rsidP="00783623">
      <w:pPr>
        <w:rPr>
          <w:rFonts w:cs="Times New Roman"/>
          <w:bCs/>
          <w:szCs w:val="24"/>
        </w:rPr>
      </w:pPr>
      <w:r w:rsidRPr="006D3B89">
        <w:rPr>
          <w:rFonts w:cs="Times New Roman"/>
          <w:bCs/>
          <w:noProof/>
          <w:szCs w:val="24"/>
          <w:lang w:val="en-CA" w:eastAsia="en-CA"/>
        </w:rPr>
        <w:drawing>
          <wp:inline distT="0" distB="0" distL="0" distR="0" wp14:anchorId="43958258" wp14:editId="14ECD79B">
            <wp:extent cx="7320486" cy="550039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24247" cy="5503216"/>
                    </a:xfrm>
                    <a:prstGeom prst="rect">
                      <a:avLst/>
                    </a:prstGeom>
                    <a:noFill/>
                    <a:ln>
                      <a:noFill/>
                    </a:ln>
                  </pic:spPr>
                </pic:pic>
              </a:graphicData>
            </a:graphic>
          </wp:inline>
        </w:drawing>
      </w:r>
    </w:p>
    <w:p w14:paraId="10E05887" w14:textId="77777777" w:rsidR="006D5FEA" w:rsidRPr="006D5FEA" w:rsidRDefault="006D5FEA" w:rsidP="006D5FEA">
      <w:pPr>
        <w:rPr>
          <w:rFonts w:cs="Times New Roman"/>
          <w:szCs w:val="24"/>
        </w:rPr>
      </w:pPr>
    </w:p>
    <w:p w14:paraId="6625E458" w14:textId="77777777" w:rsidR="006D5FEA" w:rsidRPr="006D5FEA" w:rsidRDefault="006D5FEA" w:rsidP="006D5FEA">
      <w:pPr>
        <w:rPr>
          <w:rFonts w:cs="Times New Roman"/>
          <w:szCs w:val="24"/>
        </w:rPr>
      </w:pPr>
    </w:p>
    <w:p w14:paraId="4719B5DE" w14:textId="0A2C8486" w:rsidR="00A325CE" w:rsidRDefault="00A325CE" w:rsidP="00206D4D">
      <w:pPr>
        <w:rPr>
          <w:rFonts w:cs="Times New Roman"/>
          <w:szCs w:val="24"/>
        </w:rPr>
      </w:pPr>
    </w:p>
    <w:p w14:paraId="68E4B868" w14:textId="186151BC" w:rsidR="006D5FEA" w:rsidDel="0000307B" w:rsidRDefault="006D5FEA" w:rsidP="00190E07">
      <w:pPr>
        <w:rPr>
          <w:del w:id="1071" w:author="fstewart" w:date="2019-02-08T14:04:00Z"/>
          <w:rFonts w:cs="Times New Roman"/>
          <w:szCs w:val="24"/>
        </w:rPr>
      </w:pPr>
    </w:p>
    <w:p w14:paraId="6889651F" w14:textId="1431C295" w:rsidR="006D5FEA" w:rsidDel="0000307B" w:rsidRDefault="006D5FEA" w:rsidP="00190E07">
      <w:pPr>
        <w:rPr>
          <w:del w:id="1072" w:author="fstewart" w:date="2019-02-08T14:04:00Z"/>
          <w:rFonts w:cs="Times New Roman"/>
          <w:b/>
          <w:szCs w:val="24"/>
        </w:rPr>
      </w:pPr>
      <w:del w:id="1073" w:author="fstewart" w:date="2019-02-08T14:04:00Z">
        <w:r w:rsidDel="0000307B">
          <w:rPr>
            <w:rFonts w:cs="Times New Roman"/>
            <w:b/>
            <w:szCs w:val="24"/>
          </w:rPr>
          <w:delText>Frances revisions to the BRAT framework</w:delText>
        </w:r>
      </w:del>
    </w:p>
    <w:p w14:paraId="69E63849" w14:textId="14825399" w:rsidR="006D5FEA" w:rsidRPr="00754DC5" w:rsidDel="0000307B" w:rsidRDefault="006D5FEA" w:rsidP="00363E50">
      <w:pPr>
        <w:rPr>
          <w:del w:id="1074" w:author="fstewart" w:date="2019-02-08T14:04:00Z"/>
          <w:rFonts w:cs="Times New Roman"/>
          <w:szCs w:val="24"/>
          <w:u w:val="single"/>
          <w:rPrChange w:id="1075" w:author="fstewart" w:date="2019-02-05T10:18:00Z">
            <w:rPr>
              <w:del w:id="1076" w:author="fstewart" w:date="2019-02-08T14:04:00Z"/>
              <w:rFonts w:cs="Times New Roman"/>
              <w:szCs w:val="24"/>
            </w:rPr>
          </w:rPrChange>
        </w:rPr>
      </w:pPr>
      <w:del w:id="1077" w:author="fstewart" w:date="2019-02-08T14:04:00Z">
        <w:r w:rsidRPr="00754DC5" w:rsidDel="0000307B">
          <w:rPr>
            <w:rFonts w:cs="Times New Roman"/>
            <w:szCs w:val="24"/>
            <w:u w:val="single"/>
            <w:rPrChange w:id="1078" w:author="fstewart" w:date="2019-02-05T10:18:00Z">
              <w:rPr>
                <w:rFonts w:cs="Times New Roman"/>
                <w:szCs w:val="24"/>
              </w:rPr>
            </w:rPrChange>
          </w:rPr>
          <w:delText>Values that need to go into the BRAT Figure (an example using Chinchaga</w:delText>
        </w:r>
        <w:r w:rsidR="0062160B" w:rsidRPr="00754DC5" w:rsidDel="0000307B">
          <w:rPr>
            <w:rFonts w:cs="Times New Roman"/>
            <w:szCs w:val="24"/>
            <w:u w:val="single"/>
            <w:rPrChange w:id="1079" w:author="fstewart" w:date="2019-02-05T10:18:00Z">
              <w:rPr>
                <w:rFonts w:cs="Times New Roman"/>
                <w:szCs w:val="24"/>
              </w:rPr>
            </w:rPrChange>
          </w:rPr>
          <w:delText xml:space="preserve"> herd data</w:delText>
        </w:r>
        <w:r w:rsidRPr="00754DC5" w:rsidDel="0000307B">
          <w:rPr>
            <w:rFonts w:cs="Times New Roman"/>
            <w:szCs w:val="24"/>
            <w:u w:val="single"/>
            <w:rPrChange w:id="1080" w:author="fstewart" w:date="2019-02-05T10:18:00Z">
              <w:rPr>
                <w:rFonts w:cs="Times New Roman"/>
                <w:szCs w:val="24"/>
              </w:rPr>
            </w:rPrChange>
          </w:rPr>
          <w:delText>)</w:delText>
        </w:r>
      </w:del>
    </w:p>
    <w:p w14:paraId="1D2065C8" w14:textId="66CDC416" w:rsidR="006D5FEA" w:rsidDel="0000307B" w:rsidRDefault="006D5FEA" w:rsidP="00363E50">
      <w:pPr>
        <w:rPr>
          <w:del w:id="1081" w:author="fstewart" w:date="2019-02-08T14:04:00Z"/>
          <w:rFonts w:cs="Times New Roman"/>
          <w:szCs w:val="24"/>
        </w:rPr>
      </w:pPr>
    </w:p>
    <w:p w14:paraId="70DFF240" w14:textId="7EE85FF9" w:rsidR="006D5FEA" w:rsidDel="0000307B" w:rsidRDefault="006D5FEA" w:rsidP="00363E50">
      <w:pPr>
        <w:rPr>
          <w:del w:id="1082" w:author="fstewart" w:date="2019-02-08T14:04:00Z"/>
          <w:rFonts w:cs="Times New Roman"/>
          <w:szCs w:val="24"/>
        </w:rPr>
      </w:pPr>
      <w:del w:id="1083" w:author="fstewart" w:date="2019-02-08T14:04:00Z">
        <w:r w:rsidDel="0000307B">
          <w:rPr>
            <w:rFonts w:cs="Times New Roman"/>
            <w:szCs w:val="24"/>
          </w:rPr>
          <w:delText>HAZZARD</w:delText>
        </w:r>
      </w:del>
    </w:p>
    <w:p w14:paraId="31DA873B" w14:textId="50F6F999" w:rsidR="006D5FEA" w:rsidDel="0000307B" w:rsidRDefault="006D5FEA" w:rsidP="00363E50">
      <w:pPr>
        <w:rPr>
          <w:del w:id="1084" w:author="fstewart" w:date="2019-02-08T14:04:00Z"/>
          <w:rFonts w:cs="Times New Roman"/>
          <w:szCs w:val="24"/>
        </w:rPr>
      </w:pPr>
      <w:del w:id="1085" w:author="fstewart" w:date="2019-02-08T14:04:00Z">
        <w:r w:rsidDel="0000307B">
          <w:rPr>
            <w:rFonts w:cs="Times New Roman"/>
            <w:szCs w:val="24"/>
          </w:rPr>
          <w:tab/>
          <w:delText>Target Frequency:</w:delText>
        </w:r>
        <w:r w:rsidR="001607C1" w:rsidDel="0000307B">
          <w:rPr>
            <w:rFonts w:cs="Times New Roman"/>
            <w:szCs w:val="24"/>
          </w:rPr>
          <w:delText xml:space="preserve"> </w:delText>
        </w:r>
      </w:del>
      <w:del w:id="1086" w:author="fstewart" w:date="2019-02-08T11:41:00Z">
        <w:r w:rsidR="0062160B" w:rsidRPr="00363E50" w:rsidDel="008C40CC">
          <w:rPr>
            <w:rFonts w:cs="Times New Roman"/>
            <w:szCs w:val="24"/>
            <w:highlight w:val="yellow"/>
          </w:rPr>
          <w:delText>0.9</w:delText>
        </w:r>
      </w:del>
      <w:del w:id="1087" w:author="fstewart" w:date="2019-02-05T10:47:00Z">
        <w:r w:rsidR="0062160B" w:rsidRPr="00363E50" w:rsidDel="006A1411">
          <w:rPr>
            <w:rFonts w:cs="Times New Roman"/>
            <w:szCs w:val="24"/>
            <w:highlight w:val="yellow"/>
          </w:rPr>
          <w:delText>23</w:delText>
        </w:r>
      </w:del>
      <w:del w:id="1088" w:author="fstewart" w:date="2019-02-08T11:41:00Z">
        <w:r w:rsidR="0062160B" w:rsidDel="008C40CC">
          <w:rPr>
            <w:rFonts w:cs="Times New Roman"/>
            <w:szCs w:val="24"/>
          </w:rPr>
          <w:delText xml:space="preserve"> </w:delText>
        </w:r>
      </w:del>
      <w:del w:id="1089" w:author="fstewart" w:date="2019-02-08T14:04:00Z">
        <w:r w:rsidR="0062160B" w:rsidDel="0000307B">
          <w:rPr>
            <w:rFonts w:cs="Times New Roman"/>
            <w:szCs w:val="24"/>
          </w:rPr>
          <w:delText>(lambda value)</w:delText>
        </w:r>
      </w:del>
    </w:p>
    <w:p w14:paraId="788E8303" w14:textId="47419C6B" w:rsidR="006D5FEA" w:rsidDel="0000307B" w:rsidRDefault="006D5FEA" w:rsidP="00363E50">
      <w:pPr>
        <w:rPr>
          <w:del w:id="1090" w:author="fstewart" w:date="2019-02-08T14:04:00Z"/>
          <w:rFonts w:cs="Times New Roman"/>
          <w:szCs w:val="24"/>
        </w:rPr>
      </w:pPr>
      <w:del w:id="1091" w:author="fstewart" w:date="2019-02-08T14:04:00Z">
        <w:r w:rsidDel="0000307B">
          <w:rPr>
            <w:rFonts w:cs="Times New Roman"/>
            <w:szCs w:val="24"/>
          </w:rPr>
          <w:tab/>
          <w:delText>Current total top event frequency:</w:delText>
        </w:r>
        <w:r w:rsidR="0062160B" w:rsidDel="0000307B">
          <w:rPr>
            <w:rFonts w:cs="Times New Roman"/>
            <w:szCs w:val="24"/>
          </w:rPr>
          <w:delText xml:space="preserve"> </w:delText>
        </w:r>
        <w:r w:rsidR="0062160B" w:rsidRPr="00363E50" w:rsidDel="0000307B">
          <w:rPr>
            <w:rFonts w:cs="Times New Roman"/>
            <w:szCs w:val="24"/>
            <w:highlight w:val="yellow"/>
          </w:rPr>
          <w:delText>0.9</w:delText>
        </w:r>
      </w:del>
      <w:del w:id="1092" w:author="fstewart" w:date="2019-02-05T10:58:00Z">
        <w:r w:rsidR="0062160B" w:rsidRPr="00363E50" w:rsidDel="00FF3D9D">
          <w:rPr>
            <w:rFonts w:cs="Times New Roman"/>
            <w:szCs w:val="24"/>
            <w:highlight w:val="yellow"/>
          </w:rPr>
          <w:delText>17</w:delText>
        </w:r>
      </w:del>
      <w:del w:id="1093" w:author="fstewart" w:date="2019-02-08T14:04:00Z">
        <w:r w:rsidR="0062160B" w:rsidDel="0000307B">
          <w:rPr>
            <w:rFonts w:cs="Times New Roman"/>
            <w:szCs w:val="24"/>
          </w:rPr>
          <w:delText xml:space="preserve"> (lambda value)</w:delText>
        </w:r>
      </w:del>
    </w:p>
    <w:p w14:paraId="63DC1E08" w14:textId="3B1A84E5" w:rsidR="006D5FEA" w:rsidDel="0000307B" w:rsidRDefault="006D5FEA" w:rsidP="00363E50">
      <w:pPr>
        <w:rPr>
          <w:del w:id="1094" w:author="fstewart" w:date="2019-02-08T14:04:00Z"/>
          <w:rFonts w:cs="Times New Roman"/>
          <w:szCs w:val="24"/>
        </w:rPr>
      </w:pPr>
      <w:del w:id="1095" w:author="fstewart" w:date="2019-02-08T14:04:00Z">
        <w:r w:rsidDel="0000307B">
          <w:rPr>
            <w:rFonts w:cs="Times New Roman"/>
            <w:szCs w:val="24"/>
          </w:rPr>
          <w:delText>THREAT 1:</w:delText>
        </w:r>
      </w:del>
    </w:p>
    <w:p w14:paraId="79288CA2" w14:textId="2494EDAE" w:rsidR="0062160B" w:rsidDel="0000307B" w:rsidRDefault="0062160B" w:rsidP="00363E50">
      <w:pPr>
        <w:ind w:firstLine="720"/>
        <w:rPr>
          <w:del w:id="1096" w:author="fstewart" w:date="2019-02-08T14:04:00Z"/>
          <w:rFonts w:cs="Times New Roman"/>
          <w:szCs w:val="24"/>
        </w:rPr>
      </w:pPr>
      <w:del w:id="1097" w:author="fstewart" w:date="2019-02-08T14:04:00Z">
        <w:r w:rsidDel="0000307B">
          <w:rPr>
            <w:rFonts w:cs="Times New Roman"/>
            <w:szCs w:val="24"/>
          </w:rPr>
          <w:delText>Initial Frequency:</w:delText>
        </w:r>
        <w:r w:rsidR="00206D4D" w:rsidDel="0000307B">
          <w:rPr>
            <w:rFonts w:cs="Times New Roman"/>
            <w:szCs w:val="24"/>
          </w:rPr>
          <w:delText xml:space="preserve"> </w:delText>
        </w:r>
      </w:del>
      <w:del w:id="1098" w:author="fstewart" w:date="2019-02-07T17:34:00Z">
        <w:r w:rsidR="00206D4D" w:rsidRPr="00BA3E26" w:rsidDel="00BA3E26">
          <w:rPr>
            <w:rFonts w:cs="Times New Roman"/>
            <w:szCs w:val="24"/>
            <w:highlight w:val="yellow"/>
          </w:rPr>
          <w:delText>0.117</w:delText>
        </w:r>
      </w:del>
      <w:del w:id="1099" w:author="fstewart" w:date="2019-02-08T14:04:00Z">
        <w:r w:rsidR="00190E07" w:rsidDel="0000307B">
          <w:rPr>
            <w:rFonts w:cs="Times New Roman"/>
            <w:szCs w:val="24"/>
          </w:rPr>
          <w:delText xml:space="preserve"> </w:delText>
        </w:r>
        <w:r w:rsidR="00363E50" w:rsidDel="0000307B">
          <w:rPr>
            <w:rFonts w:cs="Times New Roman"/>
            <w:szCs w:val="24"/>
          </w:rPr>
          <w:delText>(lambda value)</w:delText>
        </w:r>
      </w:del>
    </w:p>
    <w:p w14:paraId="014B195B" w14:textId="11DCD54D" w:rsidR="0062160B" w:rsidDel="0000307B" w:rsidRDefault="0062160B" w:rsidP="00363E50">
      <w:pPr>
        <w:ind w:firstLine="720"/>
        <w:rPr>
          <w:del w:id="1100" w:author="fstewart" w:date="2019-02-08T14:04:00Z"/>
          <w:rFonts w:cs="Times New Roman"/>
          <w:szCs w:val="24"/>
        </w:rPr>
      </w:pPr>
      <w:del w:id="1101" w:author="fstewart" w:date="2019-02-08T14:04:00Z">
        <w:r w:rsidDel="0000307B">
          <w:rPr>
            <w:rFonts w:cs="Times New Roman"/>
            <w:szCs w:val="24"/>
          </w:rPr>
          <w:delText>Current Frequency:</w:delText>
        </w:r>
        <w:r w:rsidR="00206D4D" w:rsidDel="0000307B">
          <w:rPr>
            <w:rFonts w:cs="Times New Roman"/>
            <w:szCs w:val="24"/>
          </w:rPr>
          <w:delText xml:space="preserve"> </w:delText>
        </w:r>
      </w:del>
    </w:p>
    <w:p w14:paraId="1704DA2A" w14:textId="4D20E160" w:rsidR="00206D4D" w:rsidDel="0000307B" w:rsidRDefault="00206D4D" w:rsidP="00363E50">
      <w:pPr>
        <w:ind w:firstLine="720"/>
        <w:rPr>
          <w:del w:id="1102" w:author="fstewart" w:date="2019-02-08T14:04:00Z"/>
          <w:rFonts w:cs="Times New Roman"/>
          <w:szCs w:val="24"/>
        </w:rPr>
      </w:pPr>
      <w:del w:id="1103" w:author="fstewart" w:date="2019-02-08T14:04:00Z">
        <w:r w:rsidDel="0000307B">
          <w:rPr>
            <w:rFonts w:cs="Times New Roman"/>
            <w:szCs w:val="24"/>
          </w:rPr>
          <w:delText xml:space="preserve">Barrier 1 (Predator avoidance by females): </w:delText>
        </w:r>
      </w:del>
      <w:del w:id="1104" w:author="fstewart" w:date="2019-02-07T17:35:00Z">
        <w:r w:rsidRPr="00993F57" w:rsidDel="00BA3E26">
          <w:rPr>
            <w:rFonts w:cs="Times New Roman"/>
            <w:szCs w:val="24"/>
            <w:highlight w:val="yellow"/>
          </w:rPr>
          <w:delText>1</w:delText>
        </w:r>
      </w:del>
      <w:del w:id="1105" w:author="fstewart" w:date="2019-02-05T10:59:00Z">
        <w:r w:rsidRPr="00993F57" w:rsidDel="00FF3D9D">
          <w:rPr>
            <w:rFonts w:cs="Times New Roman"/>
            <w:szCs w:val="24"/>
            <w:highlight w:val="yellow"/>
          </w:rPr>
          <w:delText>.</w:delText>
        </w:r>
      </w:del>
      <w:del w:id="1106" w:author="fstewart" w:date="2019-02-05T10:58:00Z">
        <w:r w:rsidRPr="00993F57" w:rsidDel="00FF3D9D">
          <w:rPr>
            <w:rFonts w:cs="Times New Roman"/>
            <w:szCs w:val="24"/>
            <w:highlight w:val="yellow"/>
          </w:rPr>
          <w:delText>750</w:delText>
        </w:r>
        <w:r w:rsidR="00190E07" w:rsidRPr="00993F57" w:rsidDel="00FF3D9D">
          <w:rPr>
            <w:rFonts w:cs="Times New Roman"/>
            <w:szCs w:val="24"/>
            <w:highlight w:val="yellow"/>
            <w:rPrChange w:id="1107" w:author="fstewart" w:date="2019-02-07T17:38:00Z">
              <w:rPr>
                <w:rFonts w:cs="Times New Roman"/>
                <w:szCs w:val="24"/>
              </w:rPr>
            </w:rPrChange>
          </w:rPr>
          <w:delText xml:space="preserve"> </w:delText>
        </w:r>
      </w:del>
    </w:p>
    <w:p w14:paraId="7893CD7C" w14:textId="73120690" w:rsidR="00206D4D" w:rsidRPr="00206D4D" w:rsidDel="0000307B" w:rsidRDefault="00206D4D" w:rsidP="00363E50">
      <w:pPr>
        <w:pStyle w:val="ListParagraph"/>
        <w:numPr>
          <w:ilvl w:val="0"/>
          <w:numId w:val="50"/>
        </w:numPr>
        <w:rPr>
          <w:del w:id="1108" w:author="fstewart" w:date="2019-02-08T14:04:00Z"/>
        </w:rPr>
      </w:pPr>
      <w:del w:id="1109" w:author="fstewart" w:date="2019-02-08T14:04:00Z">
        <w:r w:rsidRPr="00363E50" w:rsidDel="0000307B">
          <w:rPr>
            <w:highlight w:val="yellow"/>
          </w:rPr>
          <w:delText>Comment to add:</w:delText>
        </w:r>
        <w:r w:rsidDel="0000307B">
          <w:delText xml:space="preserve"> </w:delText>
        </w:r>
        <w:r w:rsidR="00363E50" w:rsidDel="0000307B">
          <w:delText>0.</w:delText>
        </w:r>
      </w:del>
      <w:del w:id="1110" w:author="fstewart" w:date="2019-02-05T11:00:00Z">
        <w:r w:rsidR="00363E50" w:rsidDel="00FF3D9D">
          <w:delText xml:space="preserve">0877 </w:delText>
        </w:r>
      </w:del>
      <w:del w:id="1111" w:author="fstewart" w:date="2019-02-08T14:04:00Z">
        <w:r w:rsidR="00363E50" w:rsidDel="0000307B">
          <w:delText>units of lambda. 0.0186 of these</w:delText>
        </w:r>
        <w:r w:rsidDel="0000307B">
          <w:delText xml:space="preserve"> units due to wolf avoidance by adult females, and </w:delText>
        </w:r>
      </w:del>
      <w:del w:id="1112" w:author="fstewart" w:date="2019-02-05T11:01:00Z">
        <w:r w:rsidR="00363E50" w:rsidDel="00FF3D9D">
          <w:delText>0.0692</w:delText>
        </w:r>
      </w:del>
      <w:del w:id="1113" w:author="fstewart" w:date="2019-02-08T14:04:00Z">
        <w:r w:rsidDel="0000307B">
          <w:delText xml:space="preserve"> units due to other/compensatory predator avoidance by adult females</w:delText>
        </w:r>
      </w:del>
    </w:p>
    <w:p w14:paraId="173BEA5E" w14:textId="5265E5EA" w:rsidR="00363E50" w:rsidDel="0000307B" w:rsidRDefault="00363E50" w:rsidP="0062160B">
      <w:pPr>
        <w:rPr>
          <w:del w:id="1114" w:author="fstewart" w:date="2019-02-08T14:04:00Z"/>
          <w:rFonts w:cs="Times New Roman"/>
          <w:szCs w:val="24"/>
        </w:rPr>
      </w:pPr>
      <w:del w:id="1115" w:author="fstewart" w:date="2019-02-08T14:04:00Z">
        <w:r w:rsidDel="0000307B">
          <w:rPr>
            <w:rFonts w:cs="Times New Roman"/>
            <w:szCs w:val="24"/>
          </w:rPr>
          <w:tab/>
          <w:delText xml:space="preserve">Barrier 2:  </w:delText>
        </w:r>
        <w:r w:rsidR="00091D28" w:rsidDel="0000307B">
          <w:rPr>
            <w:rFonts w:cs="Times New Roman"/>
            <w:szCs w:val="24"/>
          </w:rPr>
          <w:delText>(</w:delText>
        </w:r>
      </w:del>
      <w:del w:id="1116" w:author="fstewart" w:date="2019-02-01T11:35:00Z">
        <w:r w:rsidR="00091D28" w:rsidRPr="00D04833" w:rsidDel="00D04833">
          <w:rPr>
            <w:rFonts w:cs="Times New Roman"/>
            <w:szCs w:val="24"/>
            <w:highlight w:val="yellow"/>
          </w:rPr>
          <w:delText>Ongoing s</w:delText>
        </w:r>
      </w:del>
      <w:del w:id="1117" w:author="fstewart" w:date="2019-02-08T14:04:00Z">
        <w:r w:rsidR="00091D28" w:rsidRPr="00D04833" w:rsidDel="0000307B">
          <w:rPr>
            <w:rFonts w:cs="Times New Roman"/>
            <w:szCs w:val="24"/>
            <w:highlight w:val="yellow"/>
          </w:rPr>
          <w:delText>eismic exploration increases predator access</w:delText>
        </w:r>
        <w:r w:rsidRPr="00D04833" w:rsidDel="0000307B">
          <w:rPr>
            <w:rFonts w:cs="Times New Roman"/>
            <w:szCs w:val="24"/>
            <w:highlight w:val="yellow"/>
          </w:rPr>
          <w:delText>)</w:delText>
        </w:r>
        <w:r w:rsidDel="0000307B">
          <w:rPr>
            <w:rFonts w:cs="Times New Roman"/>
            <w:szCs w:val="24"/>
          </w:rPr>
          <w:delText xml:space="preserve">: </w:delText>
        </w:r>
        <w:r w:rsidRPr="00363E50" w:rsidDel="0000307B">
          <w:rPr>
            <w:rFonts w:cs="Times New Roman"/>
            <w:szCs w:val="24"/>
            <w:highlight w:val="yellow"/>
          </w:rPr>
          <w:delText>1.</w:delText>
        </w:r>
      </w:del>
      <w:del w:id="1118" w:author="fstewart" w:date="2019-02-05T10:59:00Z">
        <w:r w:rsidRPr="00363E50" w:rsidDel="00FF3D9D">
          <w:rPr>
            <w:rFonts w:cs="Times New Roman"/>
            <w:szCs w:val="24"/>
            <w:highlight w:val="yellow"/>
          </w:rPr>
          <w:delText>5</w:delText>
        </w:r>
      </w:del>
      <w:del w:id="1119" w:author="fstewart" w:date="2019-02-07T17:38:00Z">
        <w:r w:rsidRPr="00363E50" w:rsidDel="00993F57">
          <w:rPr>
            <w:rFonts w:cs="Times New Roman"/>
            <w:szCs w:val="24"/>
            <w:highlight w:val="yellow"/>
          </w:rPr>
          <w:delText>0</w:delText>
        </w:r>
      </w:del>
    </w:p>
    <w:p w14:paraId="643CEEC5" w14:textId="6F90A839" w:rsidR="00363E50" w:rsidRPr="00363E50" w:rsidDel="0000307B" w:rsidRDefault="00363E50" w:rsidP="00363E50">
      <w:pPr>
        <w:pStyle w:val="ListParagraph"/>
        <w:numPr>
          <w:ilvl w:val="0"/>
          <w:numId w:val="50"/>
        </w:numPr>
        <w:rPr>
          <w:del w:id="1120" w:author="fstewart" w:date="2019-02-08T14:04:00Z"/>
        </w:rPr>
      </w:pPr>
      <w:del w:id="1121" w:author="fstewart" w:date="2019-02-08T14:04:00Z">
        <w:r w:rsidRPr="00363E50" w:rsidDel="0000307B">
          <w:rPr>
            <w:highlight w:val="yellow"/>
          </w:rPr>
          <w:delText>Comment to add:</w:delText>
        </w:r>
        <w:r w:rsidDel="0000307B">
          <w:delText xml:space="preserve"> 0.</w:delText>
        </w:r>
      </w:del>
      <w:del w:id="1122" w:author="fstewart" w:date="2019-02-05T11:00:00Z">
        <w:r w:rsidDel="00FF3D9D">
          <w:delText xml:space="preserve">0585 </w:delText>
        </w:r>
      </w:del>
      <w:del w:id="1123" w:author="fstewart" w:date="2019-02-08T14:04:00Z">
        <w:r w:rsidDel="0000307B">
          <w:delText>units of lambda</w:delText>
        </w:r>
      </w:del>
    </w:p>
    <w:p w14:paraId="7D70AA2E" w14:textId="54E81091" w:rsidR="00363E50" w:rsidDel="0000307B" w:rsidRDefault="00363E50" w:rsidP="0062160B">
      <w:pPr>
        <w:rPr>
          <w:del w:id="1124" w:author="fstewart" w:date="2019-02-08T14:04:00Z"/>
          <w:rFonts w:cs="Times New Roman"/>
          <w:szCs w:val="24"/>
        </w:rPr>
      </w:pPr>
      <w:del w:id="1125" w:author="fstewart" w:date="2019-02-08T14:04:00Z">
        <w:r w:rsidDel="0000307B">
          <w:rPr>
            <w:rFonts w:cs="Times New Roman"/>
            <w:szCs w:val="24"/>
          </w:rPr>
          <w:tab/>
          <w:delText xml:space="preserve">Barrier 3 (Wolf trapping/hunting): </w:delText>
        </w:r>
        <w:r w:rsidRPr="00363E50" w:rsidDel="0000307B">
          <w:rPr>
            <w:rFonts w:cs="Times New Roman"/>
            <w:szCs w:val="24"/>
            <w:highlight w:val="yellow"/>
          </w:rPr>
          <w:delText>0.65</w:delText>
        </w:r>
      </w:del>
    </w:p>
    <w:p w14:paraId="1052DE26" w14:textId="392420F2" w:rsidR="00363E50" w:rsidRPr="00363E50" w:rsidDel="0000307B" w:rsidRDefault="00363E50" w:rsidP="00363E50">
      <w:pPr>
        <w:pStyle w:val="ListParagraph"/>
        <w:numPr>
          <w:ilvl w:val="0"/>
          <w:numId w:val="50"/>
        </w:numPr>
        <w:rPr>
          <w:del w:id="1126" w:author="fstewart" w:date="2019-02-08T14:04:00Z"/>
        </w:rPr>
      </w:pPr>
      <w:del w:id="1127" w:author="fstewart" w:date="2019-02-08T14:04:00Z">
        <w:r w:rsidRPr="00363E50" w:rsidDel="0000307B">
          <w:rPr>
            <w:highlight w:val="yellow"/>
          </w:rPr>
          <w:delText>Comment to add:</w:delText>
        </w:r>
        <w:r w:rsidDel="0000307B">
          <w:delText xml:space="preserve"> -0.</w:delText>
        </w:r>
      </w:del>
      <w:del w:id="1128" w:author="fstewart" w:date="2019-02-07T17:39:00Z">
        <w:r w:rsidDel="00993F57">
          <w:delText>0409</w:delText>
        </w:r>
      </w:del>
      <w:del w:id="1129" w:author="fstewart" w:date="2019-02-08T14:04:00Z">
        <w:r w:rsidDel="0000307B">
          <w:delText xml:space="preserve"> units of lambda</w:delText>
        </w:r>
      </w:del>
    </w:p>
    <w:p w14:paraId="35FFAF8F" w14:textId="24B10BBF" w:rsidR="00363E50" w:rsidDel="0000307B" w:rsidRDefault="00363E50" w:rsidP="00363E50">
      <w:pPr>
        <w:ind w:firstLine="720"/>
        <w:rPr>
          <w:del w:id="1130" w:author="fstewart" w:date="2019-02-08T14:04:00Z"/>
          <w:rFonts w:cs="Times New Roman"/>
          <w:szCs w:val="24"/>
        </w:rPr>
      </w:pPr>
      <w:del w:id="1131" w:author="fstewart" w:date="2019-02-08T14:04:00Z">
        <w:r w:rsidDel="0000307B">
          <w:rPr>
            <w:rFonts w:cs="Times New Roman"/>
            <w:szCs w:val="24"/>
          </w:rPr>
          <w:delText xml:space="preserve">Barrier 4 (management of early seral stage forest): </w:delText>
        </w:r>
        <w:r w:rsidRPr="00363E50" w:rsidDel="0000307B">
          <w:rPr>
            <w:rFonts w:cs="Times New Roman"/>
            <w:szCs w:val="24"/>
            <w:highlight w:val="yellow"/>
          </w:rPr>
          <w:delText>1.</w:delText>
        </w:r>
      </w:del>
      <w:del w:id="1132" w:author="fstewart" w:date="2019-02-07T17:38:00Z">
        <w:r w:rsidRPr="00363E50" w:rsidDel="00993F57">
          <w:rPr>
            <w:rFonts w:cs="Times New Roman"/>
            <w:szCs w:val="24"/>
            <w:highlight w:val="yellow"/>
          </w:rPr>
          <w:delText>0</w:delText>
        </w:r>
      </w:del>
      <w:del w:id="1133" w:author="fstewart" w:date="2019-02-08T14:04:00Z">
        <w:r w:rsidRPr="00363E50" w:rsidDel="0000307B">
          <w:rPr>
            <w:rFonts w:cs="Times New Roman"/>
            <w:szCs w:val="24"/>
            <w:highlight w:val="yellow"/>
          </w:rPr>
          <w:delText>5</w:delText>
        </w:r>
      </w:del>
    </w:p>
    <w:p w14:paraId="61B358F8" w14:textId="75458D40" w:rsidR="00363E50" w:rsidRPr="00363E50" w:rsidDel="0000307B" w:rsidRDefault="00363E50" w:rsidP="00363E50">
      <w:pPr>
        <w:pStyle w:val="ListParagraph"/>
        <w:numPr>
          <w:ilvl w:val="0"/>
          <w:numId w:val="50"/>
        </w:numPr>
        <w:rPr>
          <w:del w:id="1134" w:author="fstewart" w:date="2019-02-08T14:04:00Z"/>
        </w:rPr>
      </w:pPr>
      <w:del w:id="1135" w:author="fstewart" w:date="2019-02-08T14:04:00Z">
        <w:r w:rsidRPr="00363E50" w:rsidDel="0000307B">
          <w:rPr>
            <w:highlight w:val="yellow"/>
          </w:rPr>
          <w:delText>Comment to add:</w:delText>
        </w:r>
        <w:r w:rsidDel="0000307B">
          <w:delText xml:space="preserve"> 0.0</w:delText>
        </w:r>
      </w:del>
      <w:del w:id="1136" w:author="fstewart" w:date="2019-02-07T17:39:00Z">
        <w:r w:rsidDel="00993F57">
          <w:delText>058</w:delText>
        </w:r>
      </w:del>
      <w:del w:id="1137" w:author="fstewart" w:date="2019-02-08T14:04:00Z">
        <w:r w:rsidDel="0000307B">
          <w:delText xml:space="preserve"> units of lambda</w:delText>
        </w:r>
      </w:del>
    </w:p>
    <w:p w14:paraId="391409D6" w14:textId="758BA940" w:rsidR="00363E50" w:rsidDel="0000307B" w:rsidRDefault="00363E50" w:rsidP="00363E50">
      <w:pPr>
        <w:ind w:firstLine="720"/>
        <w:rPr>
          <w:del w:id="1138" w:author="fstewart" w:date="2019-02-08T14:04:00Z"/>
          <w:rFonts w:cs="Times New Roman"/>
          <w:szCs w:val="24"/>
        </w:rPr>
      </w:pPr>
      <w:del w:id="1139" w:author="fstewart" w:date="2019-02-08T14:04:00Z">
        <w:r w:rsidDel="0000307B">
          <w:rPr>
            <w:rFonts w:cs="Times New Roman"/>
            <w:szCs w:val="24"/>
          </w:rPr>
          <w:delText xml:space="preserve">Barrier 5 (caribou hunting moratorium): </w:delText>
        </w:r>
        <w:r w:rsidRPr="00363E50" w:rsidDel="0000307B">
          <w:rPr>
            <w:rFonts w:cs="Times New Roman"/>
            <w:szCs w:val="24"/>
            <w:highlight w:val="yellow"/>
          </w:rPr>
          <w:delText>1.00</w:delText>
        </w:r>
      </w:del>
    </w:p>
    <w:p w14:paraId="5510DD08" w14:textId="3D0A9DF9" w:rsidR="00363E50" w:rsidRPr="00363E50" w:rsidDel="0000307B" w:rsidRDefault="00363E50" w:rsidP="00363E50">
      <w:pPr>
        <w:pStyle w:val="ListParagraph"/>
        <w:numPr>
          <w:ilvl w:val="0"/>
          <w:numId w:val="50"/>
        </w:numPr>
        <w:rPr>
          <w:del w:id="1140" w:author="fstewart" w:date="2019-02-08T14:04:00Z"/>
        </w:rPr>
      </w:pPr>
      <w:del w:id="1141" w:author="fstewart" w:date="2019-02-08T14:04:00Z">
        <w:r w:rsidRPr="00363E50" w:rsidDel="0000307B">
          <w:rPr>
            <w:highlight w:val="yellow"/>
          </w:rPr>
          <w:delText>Comment to add:</w:delText>
        </w:r>
        <w:r w:rsidDel="0000307B">
          <w:delText xml:space="preserve"> 0.000 units of lambda</w:delText>
        </w:r>
      </w:del>
    </w:p>
    <w:p w14:paraId="40B1EDD5" w14:textId="0DBA13DE" w:rsidR="00363E50" w:rsidDel="0000307B" w:rsidRDefault="00363E50" w:rsidP="00363E50">
      <w:pPr>
        <w:ind w:firstLine="720"/>
        <w:rPr>
          <w:del w:id="1142" w:author="fstewart" w:date="2019-02-08T14:04:00Z"/>
          <w:rFonts w:cs="Times New Roman"/>
          <w:szCs w:val="24"/>
        </w:rPr>
      </w:pPr>
      <w:del w:id="1143" w:author="fstewart" w:date="2019-02-08T14:04:00Z">
        <w:r w:rsidDel="0000307B">
          <w:rPr>
            <w:rFonts w:cs="Times New Roman"/>
            <w:szCs w:val="24"/>
          </w:rPr>
          <w:delText xml:space="preserve">Barrier 6 (hunting of alternate prey): </w:delText>
        </w:r>
        <w:r w:rsidRPr="00363E50" w:rsidDel="0000307B">
          <w:rPr>
            <w:rFonts w:cs="Times New Roman"/>
            <w:szCs w:val="24"/>
            <w:highlight w:val="yellow"/>
          </w:rPr>
          <w:delText>0.</w:delText>
        </w:r>
      </w:del>
      <w:del w:id="1144" w:author="fstewart" w:date="2019-02-05T10:59:00Z">
        <w:r w:rsidRPr="00363E50" w:rsidDel="00FF3D9D">
          <w:rPr>
            <w:rFonts w:cs="Times New Roman"/>
            <w:szCs w:val="24"/>
            <w:highlight w:val="yellow"/>
          </w:rPr>
          <w:delText>9</w:delText>
        </w:r>
      </w:del>
      <w:del w:id="1145" w:author="fstewart" w:date="2019-02-08T14:04:00Z">
        <w:r w:rsidRPr="00363E50" w:rsidDel="0000307B">
          <w:rPr>
            <w:rFonts w:cs="Times New Roman"/>
            <w:szCs w:val="24"/>
            <w:highlight w:val="yellow"/>
          </w:rPr>
          <w:delText>0</w:delText>
        </w:r>
      </w:del>
    </w:p>
    <w:p w14:paraId="67E4835A" w14:textId="3CE44889" w:rsidR="00363E50" w:rsidRPr="00363E50" w:rsidDel="0000307B" w:rsidRDefault="00363E50" w:rsidP="00363E50">
      <w:pPr>
        <w:pStyle w:val="ListParagraph"/>
        <w:numPr>
          <w:ilvl w:val="0"/>
          <w:numId w:val="50"/>
        </w:numPr>
        <w:rPr>
          <w:del w:id="1146" w:author="fstewart" w:date="2019-02-08T14:04:00Z"/>
        </w:rPr>
      </w:pPr>
      <w:del w:id="1147" w:author="fstewart" w:date="2019-02-08T14:04:00Z">
        <w:r w:rsidRPr="00363E50" w:rsidDel="0000307B">
          <w:rPr>
            <w:highlight w:val="yellow"/>
          </w:rPr>
          <w:delText>Comment to add:</w:delText>
        </w:r>
        <w:r w:rsidDel="0000307B">
          <w:delText xml:space="preserve"> -0.</w:delText>
        </w:r>
      </w:del>
      <w:del w:id="1148" w:author="fstewart" w:date="2019-02-05T11:01:00Z">
        <w:r w:rsidDel="00FF3D9D">
          <w:delText xml:space="preserve">0117 </w:delText>
        </w:r>
      </w:del>
      <w:del w:id="1149" w:author="fstewart" w:date="2019-02-08T14:04:00Z">
        <w:r w:rsidDel="0000307B">
          <w:delText>units of lambda</w:delText>
        </w:r>
      </w:del>
    </w:p>
    <w:p w14:paraId="5DCADCA2" w14:textId="4AEEFD59" w:rsidR="00363E50" w:rsidDel="0000307B" w:rsidRDefault="00363E50" w:rsidP="00363E50">
      <w:pPr>
        <w:ind w:firstLine="720"/>
        <w:rPr>
          <w:del w:id="1150" w:author="fstewart" w:date="2019-02-08T14:04:00Z"/>
          <w:rFonts w:cs="Times New Roman"/>
          <w:szCs w:val="24"/>
        </w:rPr>
      </w:pPr>
      <w:del w:id="1151" w:author="fstewart" w:date="2019-02-08T14:04:00Z">
        <w:r w:rsidDel="0000307B">
          <w:rPr>
            <w:rFonts w:cs="Times New Roman"/>
            <w:szCs w:val="24"/>
          </w:rPr>
          <w:delText xml:space="preserve">Barrier 7 (density dependent limits to predation): </w:delText>
        </w:r>
        <w:r w:rsidRPr="00363E50" w:rsidDel="0000307B">
          <w:rPr>
            <w:rFonts w:cs="Times New Roman"/>
            <w:szCs w:val="24"/>
            <w:highlight w:val="yellow"/>
          </w:rPr>
          <w:delText>1.00</w:delText>
        </w:r>
      </w:del>
    </w:p>
    <w:p w14:paraId="6F3BC0E9" w14:textId="6F4E044A" w:rsidR="00363E50" w:rsidRPr="00363E50" w:rsidDel="0000307B" w:rsidRDefault="00363E50" w:rsidP="00363E50">
      <w:pPr>
        <w:pStyle w:val="ListParagraph"/>
        <w:numPr>
          <w:ilvl w:val="0"/>
          <w:numId w:val="50"/>
        </w:numPr>
        <w:rPr>
          <w:del w:id="1152" w:author="fstewart" w:date="2019-02-08T14:04:00Z"/>
        </w:rPr>
      </w:pPr>
      <w:del w:id="1153" w:author="fstewart" w:date="2019-02-08T14:04:00Z">
        <w:r w:rsidRPr="00363E50" w:rsidDel="0000307B">
          <w:rPr>
            <w:highlight w:val="yellow"/>
          </w:rPr>
          <w:delText>Comment to add:</w:delText>
        </w:r>
        <w:r w:rsidDel="0000307B">
          <w:delText xml:space="preserve"> 0.000 units of lambda</w:delText>
        </w:r>
      </w:del>
    </w:p>
    <w:p w14:paraId="485EAA4E" w14:textId="1F078ADD" w:rsidR="00363E50" w:rsidDel="0000307B" w:rsidRDefault="00363E50" w:rsidP="00363E50">
      <w:pPr>
        <w:ind w:firstLine="720"/>
        <w:rPr>
          <w:del w:id="1154" w:author="fstewart" w:date="2019-02-08T14:04:00Z"/>
          <w:rFonts w:cs="Times New Roman"/>
          <w:szCs w:val="24"/>
        </w:rPr>
      </w:pPr>
    </w:p>
    <w:p w14:paraId="121A830B" w14:textId="7F66FD0C" w:rsidR="006D5FEA" w:rsidDel="0000307B" w:rsidRDefault="006D5FEA" w:rsidP="00206D4D">
      <w:pPr>
        <w:rPr>
          <w:del w:id="1155" w:author="fstewart" w:date="2019-02-08T14:04:00Z"/>
          <w:rFonts w:cs="Times New Roman"/>
          <w:szCs w:val="24"/>
        </w:rPr>
      </w:pPr>
      <w:del w:id="1156" w:author="fstewart" w:date="2019-02-08T14:04:00Z">
        <w:r w:rsidDel="0000307B">
          <w:rPr>
            <w:rFonts w:cs="Times New Roman"/>
            <w:szCs w:val="24"/>
          </w:rPr>
          <w:delText>THREAT 2:</w:delText>
        </w:r>
      </w:del>
    </w:p>
    <w:p w14:paraId="38E1DDAB" w14:textId="43C9EB95" w:rsidR="00206D4D" w:rsidDel="0000307B" w:rsidRDefault="00206D4D" w:rsidP="00206D4D">
      <w:pPr>
        <w:rPr>
          <w:del w:id="1157" w:author="fstewart" w:date="2019-02-08T14:04:00Z"/>
          <w:rFonts w:cs="Times New Roman"/>
          <w:szCs w:val="24"/>
        </w:rPr>
      </w:pPr>
      <w:del w:id="1158" w:author="fstewart" w:date="2019-02-08T14:04:00Z">
        <w:r w:rsidDel="0000307B">
          <w:rPr>
            <w:rFonts w:cs="Times New Roman"/>
            <w:szCs w:val="24"/>
          </w:rPr>
          <w:tab/>
          <w:delText xml:space="preserve">Initial Frequency: </w:delText>
        </w:r>
        <w:r w:rsidRPr="00363E50" w:rsidDel="0000307B">
          <w:rPr>
            <w:rFonts w:cs="Times New Roman"/>
            <w:szCs w:val="24"/>
            <w:highlight w:val="yellow"/>
          </w:rPr>
          <w:delText>0.374</w:delText>
        </w:r>
        <w:r w:rsidR="00190E07" w:rsidDel="0000307B">
          <w:rPr>
            <w:rFonts w:cs="Times New Roman"/>
            <w:szCs w:val="24"/>
          </w:rPr>
          <w:delText xml:space="preserve"> </w:delText>
        </w:r>
      </w:del>
    </w:p>
    <w:p w14:paraId="25090E5F" w14:textId="17AC180B" w:rsidR="00206D4D" w:rsidDel="0000307B" w:rsidRDefault="00206D4D" w:rsidP="00206D4D">
      <w:pPr>
        <w:rPr>
          <w:del w:id="1159" w:author="fstewart" w:date="2019-02-08T14:04:00Z"/>
          <w:rFonts w:cs="Times New Roman"/>
          <w:szCs w:val="24"/>
        </w:rPr>
      </w:pPr>
      <w:del w:id="1160" w:author="fstewart" w:date="2019-02-08T14:04:00Z">
        <w:r w:rsidDel="0000307B">
          <w:rPr>
            <w:rFonts w:cs="Times New Roman"/>
            <w:szCs w:val="24"/>
          </w:rPr>
          <w:tab/>
          <w:delText xml:space="preserve">Current Frequency: </w:delText>
        </w:r>
      </w:del>
    </w:p>
    <w:p w14:paraId="18B3A54F" w14:textId="1ABA23FC" w:rsidR="006D5FEA" w:rsidDel="0000307B" w:rsidRDefault="006D5FEA" w:rsidP="00206D4D">
      <w:pPr>
        <w:rPr>
          <w:del w:id="1161" w:author="fstewart" w:date="2019-02-08T14:04:00Z"/>
          <w:rFonts w:cs="Times New Roman"/>
          <w:szCs w:val="24"/>
        </w:rPr>
      </w:pPr>
      <w:del w:id="1162" w:author="fstewart" w:date="2019-02-08T14:04:00Z">
        <w:r w:rsidDel="0000307B">
          <w:rPr>
            <w:rFonts w:cs="Times New Roman"/>
            <w:szCs w:val="24"/>
          </w:rPr>
          <w:tab/>
          <w:delText>Barrier</w:delText>
        </w:r>
        <w:r w:rsidR="00D33D06" w:rsidDel="0000307B">
          <w:rPr>
            <w:rFonts w:cs="Times New Roman"/>
            <w:szCs w:val="24"/>
          </w:rPr>
          <w:delText>s</w:delText>
        </w:r>
        <w:r w:rsidR="00190E07" w:rsidDel="0000307B">
          <w:rPr>
            <w:rFonts w:cs="Times New Roman"/>
            <w:szCs w:val="24"/>
          </w:rPr>
          <w:delText xml:space="preserve"> 1 (Predator avoidance): </w:delText>
        </w:r>
        <w:r w:rsidR="00190E07" w:rsidRPr="00363E50" w:rsidDel="0000307B">
          <w:rPr>
            <w:rFonts w:cs="Times New Roman"/>
            <w:szCs w:val="24"/>
            <w:highlight w:val="yellow"/>
          </w:rPr>
          <w:delText>2.19</w:delText>
        </w:r>
      </w:del>
    </w:p>
    <w:p w14:paraId="6D84424B" w14:textId="09844645" w:rsidR="006A2761" w:rsidDel="0000307B" w:rsidRDefault="00190E07" w:rsidP="006A2761">
      <w:pPr>
        <w:pStyle w:val="ListParagraph"/>
        <w:numPr>
          <w:ilvl w:val="0"/>
          <w:numId w:val="50"/>
        </w:numPr>
        <w:rPr>
          <w:del w:id="1163" w:author="fstewart" w:date="2019-02-08T14:04:00Z"/>
        </w:rPr>
      </w:pPr>
      <w:del w:id="1164" w:author="fstewart" w:date="2019-02-08T14:04:00Z">
        <w:r w:rsidRPr="006A2761" w:rsidDel="0000307B">
          <w:rPr>
            <w:highlight w:val="yellow"/>
          </w:rPr>
          <w:delText>Comment to add</w:delText>
        </w:r>
        <w:r w:rsidDel="0000307B">
          <w:delText xml:space="preserve">: </w:delText>
        </w:r>
        <w:r w:rsidR="00363E50" w:rsidDel="0000307B">
          <w:delText>0.44 units of lambda. 0.167</w:delText>
        </w:r>
      </w:del>
      <w:del w:id="1165" w:author="fstewart" w:date="2019-02-07T17:41:00Z">
        <w:r w:rsidR="00363E50" w:rsidDel="00993F57">
          <w:delText>4</w:delText>
        </w:r>
      </w:del>
      <w:del w:id="1166" w:author="fstewart" w:date="2019-02-08T14:04:00Z">
        <w:r w:rsidR="00363E50" w:rsidDel="0000307B">
          <w:delText xml:space="preserve"> of these units due to wolf avoidance by juveniles, and 0.27</w:delText>
        </w:r>
      </w:del>
      <w:del w:id="1167" w:author="fstewart" w:date="2019-02-07T17:41:00Z">
        <w:r w:rsidR="00363E50" w:rsidDel="00993F57">
          <w:delText>72</w:delText>
        </w:r>
      </w:del>
      <w:del w:id="1168" w:author="fstewart" w:date="2019-02-08T14:04:00Z">
        <w:r w:rsidR="00363E50" w:rsidDel="0000307B">
          <w:delText xml:space="preserve"> units due to other/compensatory predator avoidance by juveniles</w:delText>
        </w:r>
        <w:r w:rsidR="00D876C3" w:rsidDel="0000307B">
          <w:delText>.</w:delText>
        </w:r>
      </w:del>
    </w:p>
    <w:p w14:paraId="3788D99C" w14:textId="328870C0" w:rsidR="006A2761" w:rsidDel="0000307B" w:rsidRDefault="006A2761" w:rsidP="00206D4D">
      <w:pPr>
        <w:rPr>
          <w:del w:id="1169" w:author="fstewart" w:date="2019-02-08T14:04:00Z"/>
          <w:rFonts w:cs="Times New Roman"/>
          <w:szCs w:val="24"/>
        </w:rPr>
      </w:pPr>
    </w:p>
    <w:p w14:paraId="60C361F3" w14:textId="375A4B9E" w:rsidR="00E72491" w:rsidDel="0000307B" w:rsidRDefault="00E72491" w:rsidP="00206D4D">
      <w:pPr>
        <w:rPr>
          <w:del w:id="1170" w:author="fstewart" w:date="2019-02-08T14:04:00Z"/>
          <w:rFonts w:cs="Times New Roman"/>
          <w:szCs w:val="24"/>
        </w:rPr>
      </w:pPr>
      <w:del w:id="1171" w:author="fstewart" w:date="2019-02-08T14:04:00Z">
        <w:r w:rsidDel="0000307B">
          <w:rPr>
            <w:rFonts w:cs="Times New Roman"/>
            <w:szCs w:val="24"/>
          </w:rPr>
          <w:delText>THREAT 3:</w:delText>
        </w:r>
      </w:del>
    </w:p>
    <w:p w14:paraId="06519760" w14:textId="14BFFF92" w:rsidR="00E72491" w:rsidDel="0000307B" w:rsidRDefault="00E72491" w:rsidP="00206D4D">
      <w:pPr>
        <w:rPr>
          <w:del w:id="1172" w:author="fstewart" w:date="2019-02-08T14:04:00Z"/>
          <w:rFonts w:cs="Times New Roman"/>
          <w:szCs w:val="24"/>
        </w:rPr>
      </w:pPr>
      <w:del w:id="1173" w:author="fstewart" w:date="2019-02-08T14:04:00Z">
        <w:r w:rsidDel="0000307B">
          <w:rPr>
            <w:rFonts w:cs="Times New Roman"/>
            <w:szCs w:val="24"/>
          </w:rPr>
          <w:tab/>
          <w:delText>Initial Frequency:</w:delText>
        </w:r>
        <w:r w:rsidR="00D876C3" w:rsidDel="0000307B">
          <w:rPr>
            <w:rFonts w:cs="Times New Roman"/>
            <w:szCs w:val="24"/>
          </w:rPr>
          <w:delText xml:space="preserve"> </w:delText>
        </w:r>
        <w:r w:rsidR="00D876C3" w:rsidRPr="0016508D" w:rsidDel="0000307B">
          <w:rPr>
            <w:rFonts w:cs="Times New Roman"/>
            <w:szCs w:val="24"/>
            <w:highlight w:val="yellow"/>
          </w:rPr>
          <w:delText>0.</w:delText>
        </w:r>
      </w:del>
      <w:del w:id="1174" w:author="fstewart" w:date="2019-02-05T11:03:00Z">
        <w:r w:rsidR="00D876C3" w:rsidRPr="0016508D" w:rsidDel="00FF3D9D">
          <w:rPr>
            <w:rFonts w:cs="Times New Roman"/>
            <w:szCs w:val="24"/>
            <w:highlight w:val="yellow"/>
          </w:rPr>
          <w:delText>0299</w:delText>
        </w:r>
      </w:del>
    </w:p>
    <w:p w14:paraId="730A8234" w14:textId="22BBDA82" w:rsidR="00E72491" w:rsidDel="0000307B" w:rsidRDefault="00E72491" w:rsidP="00206D4D">
      <w:pPr>
        <w:rPr>
          <w:del w:id="1175" w:author="fstewart" w:date="2019-02-08T14:04:00Z"/>
          <w:rFonts w:cs="Times New Roman"/>
          <w:szCs w:val="24"/>
        </w:rPr>
      </w:pPr>
      <w:del w:id="1176" w:author="fstewart" w:date="2019-02-08T14:04:00Z">
        <w:r w:rsidDel="0000307B">
          <w:rPr>
            <w:rFonts w:cs="Times New Roman"/>
            <w:szCs w:val="24"/>
          </w:rPr>
          <w:tab/>
          <w:delText>Current Frequency:</w:delText>
        </w:r>
      </w:del>
      <w:del w:id="1177" w:author="fstewart" w:date="2019-02-05T11:03:00Z">
        <w:r w:rsidR="006D5FEA" w:rsidDel="0016508D">
          <w:rPr>
            <w:rFonts w:cs="Times New Roman"/>
            <w:szCs w:val="24"/>
          </w:rPr>
          <w:tab/>
        </w:r>
      </w:del>
    </w:p>
    <w:p w14:paraId="627C665D" w14:textId="4AF313CF" w:rsidR="006D5FEA" w:rsidDel="0000307B" w:rsidRDefault="006D5FEA" w:rsidP="00593971">
      <w:pPr>
        <w:ind w:firstLine="720"/>
        <w:rPr>
          <w:del w:id="1178" w:author="fstewart" w:date="2019-02-08T14:04:00Z"/>
          <w:rFonts w:cs="Times New Roman"/>
          <w:szCs w:val="24"/>
        </w:rPr>
      </w:pPr>
      <w:del w:id="1179" w:author="fstewart" w:date="2019-02-08T14:04:00Z">
        <w:r w:rsidDel="0000307B">
          <w:rPr>
            <w:rFonts w:cs="Times New Roman"/>
            <w:szCs w:val="24"/>
          </w:rPr>
          <w:delText>Barrier</w:delText>
        </w:r>
        <w:r w:rsidR="00E72491" w:rsidDel="0000307B">
          <w:rPr>
            <w:rFonts w:cs="Times New Roman"/>
            <w:szCs w:val="24"/>
          </w:rPr>
          <w:delText xml:space="preserve"> 1 (Designation of habitat set-asides)</w:delText>
        </w:r>
        <w:r w:rsidDel="0000307B">
          <w:rPr>
            <w:rFonts w:cs="Times New Roman"/>
            <w:szCs w:val="24"/>
          </w:rPr>
          <w:delText>:</w:delText>
        </w:r>
        <w:r w:rsidR="00D876C3" w:rsidDel="0000307B">
          <w:rPr>
            <w:rFonts w:cs="Times New Roman"/>
            <w:szCs w:val="24"/>
          </w:rPr>
          <w:delText xml:space="preserve"> </w:delText>
        </w:r>
      </w:del>
      <w:del w:id="1180" w:author="fstewart" w:date="2019-02-07T17:42:00Z">
        <w:r w:rsidR="00D876C3" w:rsidRPr="00593971" w:rsidDel="007F2295">
          <w:rPr>
            <w:rFonts w:cs="Times New Roman"/>
            <w:szCs w:val="24"/>
            <w:highlight w:val="yellow"/>
          </w:rPr>
          <w:delText>0.95</w:delText>
        </w:r>
      </w:del>
    </w:p>
    <w:p w14:paraId="047C9E5E" w14:textId="334865D7" w:rsidR="00D876C3" w:rsidRPr="00D876C3" w:rsidDel="0000307B" w:rsidRDefault="00D876C3" w:rsidP="00593971">
      <w:pPr>
        <w:pStyle w:val="ListParagraph"/>
        <w:numPr>
          <w:ilvl w:val="0"/>
          <w:numId w:val="50"/>
        </w:numPr>
        <w:rPr>
          <w:del w:id="1181" w:author="fstewart" w:date="2019-02-08T14:04:00Z"/>
        </w:rPr>
      </w:pPr>
      <w:del w:id="1182" w:author="fstewart" w:date="2019-02-08T14:04:00Z">
        <w:r w:rsidRPr="00363E50" w:rsidDel="0000307B">
          <w:rPr>
            <w:highlight w:val="yellow"/>
          </w:rPr>
          <w:delText>Comment to add:</w:delText>
        </w:r>
        <w:r w:rsidDel="0000307B">
          <w:delText xml:space="preserve"> </w:delText>
        </w:r>
      </w:del>
      <w:del w:id="1183" w:author="fstewart" w:date="2019-02-07T17:42:00Z">
        <w:r w:rsidDel="007F2295">
          <w:delText>-0.00</w:delText>
        </w:r>
      </w:del>
      <w:del w:id="1184" w:author="fstewart" w:date="2019-02-05T11:04:00Z">
        <w:r w:rsidDel="0016508D">
          <w:delText>15</w:delText>
        </w:r>
      </w:del>
      <w:del w:id="1185" w:author="fstewart" w:date="2019-02-08T14:04:00Z">
        <w:r w:rsidDel="0000307B">
          <w:delText xml:space="preserve"> units of lambda</w:delText>
        </w:r>
      </w:del>
    </w:p>
    <w:p w14:paraId="155E923A" w14:textId="2218F83A" w:rsidR="00E72491" w:rsidDel="0000307B" w:rsidRDefault="00E72491" w:rsidP="00593971">
      <w:pPr>
        <w:ind w:firstLine="720"/>
        <w:rPr>
          <w:del w:id="1186" w:author="fstewart" w:date="2019-02-08T14:04:00Z"/>
          <w:rFonts w:cs="Times New Roman"/>
          <w:szCs w:val="24"/>
        </w:rPr>
      </w:pPr>
      <w:del w:id="1187" w:author="fstewart" w:date="2019-02-08T14:04:00Z">
        <w:r w:rsidDel="0000307B">
          <w:rPr>
            <w:rFonts w:cs="Times New Roman"/>
            <w:szCs w:val="24"/>
          </w:rPr>
          <w:delText>Barrier 2 (Habitat recovery and restoration):</w:delText>
        </w:r>
        <w:r w:rsidR="00D876C3" w:rsidDel="0000307B">
          <w:rPr>
            <w:rFonts w:cs="Times New Roman"/>
            <w:szCs w:val="24"/>
          </w:rPr>
          <w:delText xml:space="preserve"> </w:delText>
        </w:r>
        <w:r w:rsidR="00D876C3" w:rsidRPr="00593971" w:rsidDel="0000307B">
          <w:rPr>
            <w:rFonts w:cs="Times New Roman"/>
            <w:szCs w:val="24"/>
            <w:highlight w:val="yellow"/>
          </w:rPr>
          <w:delText>1.00</w:delText>
        </w:r>
      </w:del>
    </w:p>
    <w:p w14:paraId="00AD5C58" w14:textId="48C3D34E" w:rsidR="00D876C3" w:rsidRPr="00D876C3" w:rsidDel="0000307B" w:rsidRDefault="00D876C3" w:rsidP="00593971">
      <w:pPr>
        <w:pStyle w:val="ListParagraph"/>
        <w:numPr>
          <w:ilvl w:val="0"/>
          <w:numId w:val="50"/>
        </w:numPr>
        <w:rPr>
          <w:del w:id="1188" w:author="fstewart" w:date="2019-02-08T14:04:00Z"/>
        </w:rPr>
      </w:pPr>
      <w:del w:id="1189" w:author="fstewart" w:date="2019-02-08T14:04:00Z">
        <w:r w:rsidRPr="00363E50" w:rsidDel="0000307B">
          <w:rPr>
            <w:highlight w:val="yellow"/>
          </w:rPr>
          <w:delText>Comment to add:</w:delText>
        </w:r>
        <w:r w:rsidDel="0000307B">
          <w:delText xml:space="preserve"> 0.000 units of lambda</w:delText>
        </w:r>
      </w:del>
    </w:p>
    <w:p w14:paraId="04939554" w14:textId="77441E66" w:rsidR="00E72491" w:rsidDel="0000307B" w:rsidRDefault="00E72491" w:rsidP="00593971">
      <w:pPr>
        <w:ind w:firstLine="720"/>
        <w:rPr>
          <w:del w:id="1190" w:author="fstewart" w:date="2019-02-08T14:04:00Z"/>
          <w:rFonts w:cs="Times New Roman"/>
          <w:szCs w:val="24"/>
        </w:rPr>
      </w:pPr>
      <w:del w:id="1191" w:author="fstewart" w:date="2019-02-08T14:04:00Z">
        <w:r w:rsidDel="0000307B">
          <w:rPr>
            <w:rFonts w:cs="Times New Roman"/>
            <w:szCs w:val="24"/>
          </w:rPr>
          <w:delText>Barrier 3 (Afforestation via forestry practices):</w:delText>
        </w:r>
        <w:r w:rsidR="00D876C3" w:rsidDel="0000307B">
          <w:rPr>
            <w:rFonts w:cs="Times New Roman"/>
            <w:szCs w:val="24"/>
          </w:rPr>
          <w:delText xml:space="preserve"> </w:delText>
        </w:r>
        <w:r w:rsidR="00D876C3" w:rsidRPr="00593971" w:rsidDel="0000307B">
          <w:rPr>
            <w:rFonts w:cs="Times New Roman"/>
            <w:szCs w:val="24"/>
            <w:highlight w:val="yellow"/>
          </w:rPr>
          <w:delText>1.00</w:delText>
        </w:r>
      </w:del>
    </w:p>
    <w:p w14:paraId="633E5610" w14:textId="41D5201F" w:rsidR="00D876C3" w:rsidRPr="00363E50" w:rsidDel="0000307B" w:rsidRDefault="00D876C3" w:rsidP="00D876C3">
      <w:pPr>
        <w:pStyle w:val="ListParagraph"/>
        <w:numPr>
          <w:ilvl w:val="0"/>
          <w:numId w:val="50"/>
        </w:numPr>
        <w:rPr>
          <w:del w:id="1192" w:author="fstewart" w:date="2019-02-08T14:04:00Z"/>
        </w:rPr>
      </w:pPr>
      <w:del w:id="1193" w:author="fstewart" w:date="2019-02-08T14:04:00Z">
        <w:r w:rsidRPr="00363E50" w:rsidDel="0000307B">
          <w:rPr>
            <w:highlight w:val="yellow"/>
          </w:rPr>
          <w:delText>Comment to add:</w:delText>
        </w:r>
        <w:r w:rsidDel="0000307B">
          <w:delText xml:space="preserve"> 0.000 units of lambda</w:delText>
        </w:r>
      </w:del>
    </w:p>
    <w:p w14:paraId="694146AD" w14:textId="283E1A88" w:rsidR="00D876C3" w:rsidDel="0000307B" w:rsidRDefault="00D876C3" w:rsidP="00593971">
      <w:pPr>
        <w:ind w:firstLine="720"/>
        <w:rPr>
          <w:del w:id="1194" w:author="fstewart" w:date="2019-02-08T14:04:00Z"/>
          <w:rFonts w:cs="Times New Roman"/>
          <w:szCs w:val="24"/>
        </w:rPr>
      </w:pPr>
    </w:p>
    <w:p w14:paraId="40242D6C" w14:textId="38EF0ABD" w:rsidR="006D5FEA" w:rsidDel="0000307B" w:rsidRDefault="006D5FEA" w:rsidP="00190E07">
      <w:pPr>
        <w:rPr>
          <w:del w:id="1195" w:author="fstewart" w:date="2019-02-08T14:04:00Z"/>
          <w:rFonts w:cs="Times New Roman"/>
          <w:szCs w:val="24"/>
        </w:rPr>
      </w:pPr>
      <w:del w:id="1196" w:author="fstewart" w:date="2019-02-08T14:04:00Z">
        <w:r w:rsidDel="0000307B">
          <w:rPr>
            <w:rFonts w:cs="Times New Roman"/>
            <w:szCs w:val="24"/>
          </w:rPr>
          <w:delText>THREAT 4</w:delText>
        </w:r>
        <w:r w:rsidR="001607C1" w:rsidDel="0000307B">
          <w:rPr>
            <w:rFonts w:cs="Times New Roman"/>
            <w:szCs w:val="24"/>
          </w:rPr>
          <w:delText>:</w:delText>
        </w:r>
      </w:del>
    </w:p>
    <w:p w14:paraId="22DDD776" w14:textId="1F293B60" w:rsidR="00D876C3" w:rsidDel="0000307B" w:rsidRDefault="00D876C3" w:rsidP="00190E07">
      <w:pPr>
        <w:rPr>
          <w:del w:id="1197" w:author="fstewart" w:date="2019-02-08T14:04:00Z"/>
          <w:rFonts w:cs="Times New Roman"/>
          <w:szCs w:val="24"/>
        </w:rPr>
      </w:pPr>
      <w:del w:id="1198" w:author="fstewart" w:date="2019-02-08T14:04:00Z">
        <w:r w:rsidDel="0000307B">
          <w:rPr>
            <w:rFonts w:cs="Times New Roman"/>
            <w:szCs w:val="24"/>
          </w:rPr>
          <w:tab/>
          <w:delText>Initial frequency</w:delText>
        </w:r>
        <w:r w:rsidRPr="0016508D" w:rsidDel="0000307B">
          <w:rPr>
            <w:rFonts w:cs="Times New Roman"/>
            <w:szCs w:val="24"/>
            <w:highlight w:val="yellow"/>
            <w:rPrChange w:id="1199" w:author="fstewart" w:date="2019-02-05T11:05:00Z">
              <w:rPr>
                <w:rFonts w:cs="Times New Roman"/>
                <w:szCs w:val="24"/>
              </w:rPr>
            </w:rPrChange>
          </w:rPr>
          <w:delText>: 0</w:delText>
        </w:r>
        <w:r w:rsidRPr="0016508D" w:rsidDel="0000307B">
          <w:rPr>
            <w:rFonts w:cs="Times New Roman"/>
            <w:szCs w:val="24"/>
            <w:highlight w:val="yellow"/>
          </w:rPr>
          <w:delText>.</w:delText>
        </w:r>
      </w:del>
      <w:del w:id="1200" w:author="fstewart" w:date="2019-02-05T11:05:00Z">
        <w:r w:rsidRPr="0016508D" w:rsidDel="0016508D">
          <w:rPr>
            <w:rFonts w:cs="Times New Roman"/>
            <w:szCs w:val="24"/>
            <w:highlight w:val="yellow"/>
          </w:rPr>
          <w:delText>0252</w:delText>
        </w:r>
      </w:del>
    </w:p>
    <w:p w14:paraId="163D0F4B" w14:textId="34D274DE" w:rsidR="00D876C3" w:rsidDel="0000307B" w:rsidRDefault="00D876C3" w:rsidP="00190E07">
      <w:pPr>
        <w:rPr>
          <w:del w:id="1201" w:author="fstewart" w:date="2019-02-08T14:04:00Z"/>
          <w:rFonts w:cs="Times New Roman"/>
          <w:szCs w:val="24"/>
        </w:rPr>
      </w:pPr>
      <w:del w:id="1202" w:author="fstewart" w:date="2019-02-08T14:04:00Z">
        <w:r w:rsidDel="0000307B">
          <w:rPr>
            <w:rFonts w:cs="Times New Roman"/>
            <w:szCs w:val="24"/>
          </w:rPr>
          <w:tab/>
          <w:delText xml:space="preserve">Current Frequency: </w:delText>
        </w:r>
      </w:del>
    </w:p>
    <w:p w14:paraId="3A676248" w14:textId="324CE0B5" w:rsidR="006D5FEA" w:rsidDel="0000307B" w:rsidRDefault="006D5FEA" w:rsidP="00363E50">
      <w:pPr>
        <w:rPr>
          <w:del w:id="1203" w:author="fstewart" w:date="2019-02-08T14:04:00Z"/>
          <w:rFonts w:cs="Times New Roman"/>
          <w:szCs w:val="24"/>
        </w:rPr>
      </w:pPr>
      <w:del w:id="1204" w:author="fstewart" w:date="2019-02-08T14:04:00Z">
        <w:r w:rsidDel="0000307B">
          <w:rPr>
            <w:rFonts w:cs="Times New Roman"/>
            <w:szCs w:val="24"/>
          </w:rPr>
          <w:tab/>
          <w:delText>Barrier</w:delText>
        </w:r>
        <w:r w:rsidR="00D876C3" w:rsidDel="0000307B">
          <w:rPr>
            <w:rFonts w:cs="Times New Roman"/>
            <w:szCs w:val="24"/>
          </w:rPr>
          <w:delText xml:space="preserve"> 1 (Management of forests for habitat)</w:delText>
        </w:r>
        <w:r w:rsidDel="0000307B">
          <w:rPr>
            <w:rFonts w:cs="Times New Roman"/>
            <w:szCs w:val="24"/>
          </w:rPr>
          <w:delText>:</w:delText>
        </w:r>
        <w:r w:rsidR="00D876C3" w:rsidDel="0000307B">
          <w:rPr>
            <w:rFonts w:cs="Times New Roman"/>
            <w:szCs w:val="24"/>
          </w:rPr>
          <w:delText xml:space="preserve"> </w:delText>
        </w:r>
      </w:del>
      <w:del w:id="1205" w:author="fstewart" w:date="2019-02-05T11:06:00Z">
        <w:r w:rsidR="00D876C3" w:rsidRPr="0016508D" w:rsidDel="0016508D">
          <w:rPr>
            <w:rFonts w:cs="Times New Roman"/>
            <w:szCs w:val="24"/>
            <w:highlight w:val="yellow"/>
          </w:rPr>
          <w:delText>1.5</w:delText>
        </w:r>
      </w:del>
    </w:p>
    <w:p w14:paraId="440300FD" w14:textId="40CA5EF8" w:rsidR="00D876C3" w:rsidRPr="00D876C3" w:rsidDel="0000307B" w:rsidRDefault="00D876C3" w:rsidP="00593971">
      <w:pPr>
        <w:pStyle w:val="ListParagraph"/>
        <w:numPr>
          <w:ilvl w:val="0"/>
          <w:numId w:val="50"/>
        </w:numPr>
        <w:rPr>
          <w:del w:id="1206" w:author="fstewart" w:date="2019-02-08T14:04:00Z"/>
        </w:rPr>
      </w:pPr>
      <w:del w:id="1207" w:author="fstewart" w:date="2019-02-08T14:04:00Z">
        <w:r w:rsidRPr="00363E50" w:rsidDel="0000307B">
          <w:rPr>
            <w:highlight w:val="yellow"/>
          </w:rPr>
          <w:delText>Comment to add:</w:delText>
        </w:r>
        <w:r w:rsidDel="0000307B">
          <w:delText xml:space="preserve"> </w:delText>
        </w:r>
      </w:del>
      <w:del w:id="1208" w:author="fstewart" w:date="2019-02-05T11:06:00Z">
        <w:r w:rsidDel="0016508D">
          <w:delText>0.0126</w:delText>
        </w:r>
      </w:del>
      <w:del w:id="1209" w:author="fstewart" w:date="2019-02-08T14:04:00Z">
        <w:r w:rsidDel="0000307B">
          <w:delText xml:space="preserve"> units of lambda</w:delText>
        </w:r>
      </w:del>
    </w:p>
    <w:p w14:paraId="739BE7E0" w14:textId="1A9BB957" w:rsidR="00D876C3" w:rsidDel="0000307B" w:rsidRDefault="00D876C3" w:rsidP="00363E50">
      <w:pPr>
        <w:rPr>
          <w:del w:id="1210" w:author="fstewart" w:date="2019-02-08T14:04:00Z"/>
          <w:rFonts w:cs="Times New Roman"/>
          <w:szCs w:val="24"/>
        </w:rPr>
      </w:pPr>
      <w:del w:id="1211" w:author="fstewart" w:date="2019-02-08T14:04:00Z">
        <w:r w:rsidDel="0000307B">
          <w:rPr>
            <w:rFonts w:cs="Times New Roman"/>
            <w:szCs w:val="24"/>
          </w:rPr>
          <w:tab/>
          <w:delText xml:space="preserve">Barrier 2 (Daily selection of high quality habitat): </w:delText>
        </w:r>
      </w:del>
      <w:del w:id="1212" w:author="fstewart" w:date="2019-02-05T11:06:00Z">
        <w:r w:rsidRPr="0016508D" w:rsidDel="0016508D">
          <w:rPr>
            <w:rFonts w:cs="Times New Roman"/>
            <w:szCs w:val="24"/>
            <w:highlight w:val="yellow"/>
          </w:rPr>
          <w:delText>0.80</w:delText>
        </w:r>
      </w:del>
    </w:p>
    <w:p w14:paraId="2B1F18B3" w14:textId="08A4A666" w:rsidR="00D876C3" w:rsidRPr="00D876C3" w:rsidDel="0000307B" w:rsidRDefault="00D876C3" w:rsidP="00593971">
      <w:pPr>
        <w:pStyle w:val="ListParagraph"/>
        <w:numPr>
          <w:ilvl w:val="0"/>
          <w:numId w:val="50"/>
        </w:numPr>
        <w:rPr>
          <w:del w:id="1213" w:author="fstewart" w:date="2019-02-08T14:04:00Z"/>
        </w:rPr>
      </w:pPr>
      <w:del w:id="1214" w:author="fstewart" w:date="2019-02-08T14:04:00Z">
        <w:r w:rsidRPr="00363E50" w:rsidDel="0000307B">
          <w:rPr>
            <w:highlight w:val="yellow"/>
          </w:rPr>
          <w:delText>Comment to add:</w:delText>
        </w:r>
        <w:r w:rsidDel="0000307B">
          <w:delText xml:space="preserve"> </w:delText>
        </w:r>
      </w:del>
      <w:del w:id="1215" w:author="fstewart" w:date="2019-02-07T17:44:00Z">
        <w:r w:rsidDel="007F2295">
          <w:delText>-</w:delText>
        </w:r>
      </w:del>
      <w:del w:id="1216" w:author="fstewart" w:date="2019-02-05T11:07:00Z">
        <w:r w:rsidDel="0016508D">
          <w:delText>0.0050</w:delText>
        </w:r>
      </w:del>
      <w:del w:id="1217" w:author="fstewart" w:date="2019-02-08T14:04:00Z">
        <w:r w:rsidDel="0000307B">
          <w:delText xml:space="preserve"> units of lambda</w:delText>
        </w:r>
      </w:del>
    </w:p>
    <w:p w14:paraId="034CC66B" w14:textId="08510E99" w:rsidR="00D876C3" w:rsidDel="0000307B" w:rsidRDefault="00D876C3" w:rsidP="00363E50">
      <w:pPr>
        <w:rPr>
          <w:del w:id="1218" w:author="fstewart" w:date="2019-02-08T14:04:00Z"/>
          <w:rFonts w:cs="Times New Roman"/>
          <w:szCs w:val="24"/>
        </w:rPr>
      </w:pPr>
      <w:del w:id="1219" w:author="fstewart" w:date="2019-02-08T14:04:00Z">
        <w:r w:rsidDel="0000307B">
          <w:rPr>
            <w:rFonts w:cs="Times New Roman"/>
            <w:szCs w:val="24"/>
          </w:rPr>
          <w:tab/>
          <w:delText xml:space="preserve">Barrier 3 (Stable epidemiology): </w:delText>
        </w:r>
      </w:del>
      <w:del w:id="1220" w:author="fstewart" w:date="2019-02-05T11:06:00Z">
        <w:r w:rsidRPr="0016508D" w:rsidDel="0016508D">
          <w:rPr>
            <w:rFonts w:cs="Times New Roman"/>
            <w:szCs w:val="24"/>
            <w:highlight w:val="yellow"/>
          </w:rPr>
          <w:delText>1.25</w:delText>
        </w:r>
      </w:del>
    </w:p>
    <w:p w14:paraId="5F3EAE21" w14:textId="097D2C7D" w:rsidR="00D876C3" w:rsidRPr="00D876C3" w:rsidDel="0000307B" w:rsidRDefault="00D876C3" w:rsidP="00593971">
      <w:pPr>
        <w:pStyle w:val="ListParagraph"/>
        <w:numPr>
          <w:ilvl w:val="0"/>
          <w:numId w:val="50"/>
        </w:numPr>
        <w:rPr>
          <w:del w:id="1221" w:author="fstewart" w:date="2019-02-08T14:04:00Z"/>
        </w:rPr>
      </w:pPr>
      <w:del w:id="1222" w:author="fstewart" w:date="2019-02-08T14:04:00Z">
        <w:r w:rsidRPr="00363E50" w:rsidDel="0000307B">
          <w:rPr>
            <w:highlight w:val="yellow"/>
          </w:rPr>
          <w:delText>Comment to add:</w:delText>
        </w:r>
        <w:r w:rsidDel="0000307B">
          <w:delText xml:space="preserve"> </w:delText>
        </w:r>
      </w:del>
      <w:del w:id="1223" w:author="fstewart" w:date="2019-02-05T11:07:00Z">
        <w:r w:rsidDel="0016508D">
          <w:delText>0.0063</w:delText>
        </w:r>
      </w:del>
      <w:del w:id="1224" w:author="fstewart" w:date="2019-02-08T14:04:00Z">
        <w:r w:rsidDel="0000307B">
          <w:delText xml:space="preserve"> units of lambda</w:delText>
        </w:r>
      </w:del>
    </w:p>
    <w:p w14:paraId="5F4D5C1F" w14:textId="41A1ED42" w:rsidR="00D876C3" w:rsidDel="0000307B" w:rsidRDefault="00D876C3" w:rsidP="00363E50">
      <w:pPr>
        <w:rPr>
          <w:del w:id="1225" w:author="fstewart" w:date="2019-02-08T14:04:00Z"/>
          <w:rFonts w:cs="Times New Roman"/>
          <w:szCs w:val="24"/>
        </w:rPr>
      </w:pPr>
      <w:del w:id="1226" w:author="fstewart" w:date="2019-02-08T14:04:00Z">
        <w:r w:rsidDel="0000307B">
          <w:rPr>
            <w:rFonts w:cs="Times New Roman"/>
            <w:szCs w:val="24"/>
          </w:rPr>
          <w:tab/>
          <w:delText xml:space="preserve">Barrier 4 (Resistance to endemic disease): </w:delText>
        </w:r>
        <w:r w:rsidRPr="00593971" w:rsidDel="0000307B">
          <w:rPr>
            <w:rFonts w:cs="Times New Roman"/>
            <w:szCs w:val="24"/>
            <w:highlight w:val="yellow"/>
          </w:rPr>
          <w:delText>1.</w:delText>
        </w:r>
      </w:del>
      <w:del w:id="1227" w:author="fstewart" w:date="2019-02-05T11:06:00Z">
        <w:r w:rsidRPr="00593971" w:rsidDel="0016508D">
          <w:rPr>
            <w:rFonts w:cs="Times New Roman"/>
            <w:szCs w:val="24"/>
            <w:highlight w:val="yellow"/>
          </w:rPr>
          <w:delText>25</w:delText>
        </w:r>
      </w:del>
    </w:p>
    <w:p w14:paraId="0C92F365" w14:textId="27FEF7CC" w:rsidR="00D876C3" w:rsidRPr="00D876C3" w:rsidDel="0016508D" w:rsidRDefault="00D876C3" w:rsidP="00593971">
      <w:pPr>
        <w:pStyle w:val="ListParagraph"/>
        <w:numPr>
          <w:ilvl w:val="0"/>
          <w:numId w:val="50"/>
        </w:numPr>
        <w:rPr>
          <w:del w:id="1228" w:author="fstewart" w:date="2019-02-05T11:06:00Z"/>
        </w:rPr>
      </w:pPr>
      <w:del w:id="1229" w:author="fstewart" w:date="2019-02-05T11:06:00Z">
        <w:r w:rsidRPr="00363E50" w:rsidDel="0016508D">
          <w:rPr>
            <w:highlight w:val="yellow"/>
          </w:rPr>
          <w:delText>Comment to add:</w:delText>
        </w:r>
        <w:r w:rsidDel="0016508D">
          <w:delText xml:space="preserve"> 0.0063 units of lambda</w:delText>
        </w:r>
      </w:del>
    </w:p>
    <w:p w14:paraId="72A6B0BF" w14:textId="53F261F6" w:rsidR="00D876C3" w:rsidDel="0000307B" w:rsidRDefault="00D876C3" w:rsidP="00363E50">
      <w:pPr>
        <w:rPr>
          <w:del w:id="1230" w:author="fstewart" w:date="2019-02-08T14:04:00Z"/>
          <w:rFonts w:cs="Times New Roman"/>
          <w:szCs w:val="24"/>
        </w:rPr>
      </w:pPr>
      <w:del w:id="1231" w:author="fstewart" w:date="2019-02-08T14:04:00Z">
        <w:r w:rsidDel="0000307B">
          <w:rPr>
            <w:rFonts w:cs="Times New Roman"/>
            <w:szCs w:val="24"/>
          </w:rPr>
          <w:tab/>
          <w:delText xml:space="preserve">Barrier 5 (Measures preventing human harassment): </w:delText>
        </w:r>
        <w:r w:rsidRPr="00593971" w:rsidDel="0000307B">
          <w:rPr>
            <w:rFonts w:cs="Times New Roman"/>
            <w:szCs w:val="24"/>
            <w:highlight w:val="yellow"/>
          </w:rPr>
          <w:delText>1.00</w:delText>
        </w:r>
      </w:del>
    </w:p>
    <w:p w14:paraId="6AA94AA2" w14:textId="75FF795F" w:rsidR="006D5FEA" w:rsidRPr="00844CF8" w:rsidDel="0000307B" w:rsidRDefault="00D876C3">
      <w:pPr>
        <w:pStyle w:val="ListParagraph"/>
        <w:numPr>
          <w:ilvl w:val="0"/>
          <w:numId w:val="50"/>
        </w:numPr>
        <w:rPr>
          <w:del w:id="1232" w:author="fstewart" w:date="2019-02-08T14:04:00Z"/>
        </w:rPr>
        <w:pPrChange w:id="1233" w:author="fstewart" w:date="2019-02-05T11:06:00Z">
          <w:pPr/>
        </w:pPrChange>
      </w:pPr>
      <w:del w:id="1234" w:author="fstewart" w:date="2019-02-08T14:04:00Z">
        <w:r w:rsidRPr="00844CF8" w:rsidDel="0000307B">
          <w:rPr>
            <w:highlight w:val="yellow"/>
          </w:rPr>
          <w:delText>Comment to add:</w:delText>
        </w:r>
        <w:r w:rsidDel="0000307B">
          <w:delText xml:space="preserve"> 0.000 units of lambda</w:delText>
        </w:r>
      </w:del>
    </w:p>
    <w:p w14:paraId="17EC0AA8" w14:textId="056F50C4" w:rsidR="006D5FEA" w:rsidDel="0000307B" w:rsidRDefault="006D5FEA" w:rsidP="00363E50">
      <w:pPr>
        <w:rPr>
          <w:del w:id="1235" w:author="fstewart" w:date="2019-02-08T14:04:00Z"/>
          <w:rFonts w:cs="Times New Roman"/>
          <w:szCs w:val="24"/>
        </w:rPr>
      </w:pPr>
      <w:del w:id="1236" w:author="fstewart" w:date="2019-02-08T14:04:00Z">
        <w:r w:rsidDel="0000307B">
          <w:rPr>
            <w:rFonts w:cs="Times New Roman"/>
            <w:szCs w:val="24"/>
          </w:rPr>
          <w:delText>WOLF CULLS:</w:delText>
        </w:r>
        <w:r w:rsidR="001607C1" w:rsidDel="0000307B">
          <w:rPr>
            <w:rFonts w:cs="Times New Roman"/>
            <w:szCs w:val="24"/>
          </w:rPr>
          <w:delText xml:space="preserve"> </w:delText>
        </w:r>
        <w:r w:rsidR="001607C1" w:rsidRPr="00363E50" w:rsidDel="0000307B">
          <w:rPr>
            <w:rFonts w:cs="Times New Roman"/>
            <w:szCs w:val="24"/>
            <w:highlight w:val="yellow"/>
          </w:rPr>
          <w:delText>0.814</w:delText>
        </w:r>
        <w:r w:rsidR="00D67514" w:rsidDel="0000307B">
          <w:rPr>
            <w:rFonts w:cs="Times New Roman"/>
            <w:szCs w:val="24"/>
          </w:rPr>
          <w:delText xml:space="preserve"> </w:delText>
        </w:r>
      </w:del>
    </w:p>
    <w:p w14:paraId="4CC3D626" w14:textId="11263D7F" w:rsidR="001607C1" w:rsidDel="0000307B" w:rsidRDefault="001607C1" w:rsidP="00363E50">
      <w:pPr>
        <w:pStyle w:val="ListParagraph"/>
        <w:numPr>
          <w:ilvl w:val="0"/>
          <w:numId w:val="49"/>
        </w:numPr>
        <w:rPr>
          <w:del w:id="1237" w:author="fstewart" w:date="2019-02-08T14:04:00Z"/>
        </w:rPr>
      </w:pPr>
      <w:del w:id="1238" w:author="fstewart" w:date="2019-02-08T14:04:00Z">
        <w:r w:rsidDel="0000307B">
          <w:delText>Hervieux et al. (2014): Little smokey herd demonstrated a 4.6 % increase in lambda after 6 years of 50% wolf removal. However, compared to other local herds that did not have a wolf removal there was a 14% increase in lambda. Assuming that neither local, or regional effects are 100% accurate, we took the average value of these two results, and standardized by 50% wolf removal: 9.3/0.5 = 18.6. (1-0.186) = 0.814.</w:delText>
        </w:r>
      </w:del>
    </w:p>
    <w:p w14:paraId="68444E97" w14:textId="5EBEA0C0" w:rsidR="001607C1" w:rsidRPr="001607C1" w:rsidDel="0000307B" w:rsidRDefault="001607C1" w:rsidP="00363E50">
      <w:pPr>
        <w:pStyle w:val="ListParagraph"/>
        <w:numPr>
          <w:ilvl w:val="0"/>
          <w:numId w:val="49"/>
        </w:numPr>
        <w:rPr>
          <w:del w:id="1239" w:author="fstewart" w:date="2019-02-08T14:04:00Z"/>
        </w:rPr>
      </w:pPr>
      <w:del w:id="1240" w:author="fstewart" w:date="2019-02-08T14:04:00Z">
        <w:r w:rsidDel="0000307B">
          <w:delText>Along with Hervieux et al. (2014), we assumed that most of this wolf effect occurred on juveniles (90%), and less so on adults (10%).</w:delText>
        </w:r>
      </w:del>
    </w:p>
    <w:p w14:paraId="52AAB54B" w14:textId="52D6C209" w:rsidR="006D5FEA" w:rsidDel="0000307B" w:rsidRDefault="006D5FEA" w:rsidP="001607C1">
      <w:pPr>
        <w:rPr>
          <w:del w:id="1241" w:author="fstewart" w:date="2019-02-08T14:04:00Z"/>
          <w:rFonts w:cs="Times New Roman"/>
          <w:szCs w:val="24"/>
        </w:rPr>
      </w:pPr>
      <w:del w:id="1242" w:author="fstewart" w:date="2019-02-08T14:04:00Z">
        <w:r w:rsidDel="0000307B">
          <w:rPr>
            <w:rFonts w:cs="Times New Roman"/>
            <w:szCs w:val="24"/>
          </w:rPr>
          <w:delText>INTENSIVE IN SITU CONSERVATION:</w:delText>
        </w:r>
        <w:r w:rsidR="00206D4D" w:rsidDel="0000307B">
          <w:rPr>
            <w:rFonts w:cs="Times New Roman"/>
            <w:szCs w:val="24"/>
          </w:rPr>
          <w:delText xml:space="preserve"> </w:delText>
        </w:r>
        <w:r w:rsidR="00206D4D" w:rsidRPr="00363E50" w:rsidDel="0000307B">
          <w:rPr>
            <w:rFonts w:cs="Times New Roman"/>
            <w:szCs w:val="24"/>
            <w:highlight w:val="yellow"/>
          </w:rPr>
          <w:delText>0.950</w:delText>
        </w:r>
        <w:r w:rsidR="00206D4D" w:rsidDel="0000307B">
          <w:rPr>
            <w:rFonts w:cs="Times New Roman"/>
            <w:szCs w:val="24"/>
          </w:rPr>
          <w:delText xml:space="preserve"> </w:delText>
        </w:r>
      </w:del>
    </w:p>
    <w:p w14:paraId="4CA183F2" w14:textId="3091C1A3" w:rsidR="00091D28" w:rsidRPr="001A7538" w:rsidDel="0000307B" w:rsidRDefault="00091D28" w:rsidP="001607C1">
      <w:pPr>
        <w:rPr>
          <w:del w:id="1243" w:author="fstewart" w:date="2019-02-08T14:04:00Z"/>
          <w:rFonts w:cs="Times New Roman"/>
          <w:szCs w:val="24"/>
        </w:rPr>
      </w:pPr>
      <w:del w:id="1244" w:author="fstewart" w:date="2019-02-08T14:04:00Z">
        <w:r w:rsidRPr="001A7538" w:rsidDel="0000307B">
          <w:rPr>
            <w:rFonts w:cs="Times New Roman"/>
            <w:szCs w:val="24"/>
            <w:highlight w:val="yellow"/>
          </w:rPr>
          <w:delText>RESTORATION OF SEISMIC TRACES TO REDUCE ACCESS: 0.95</w:delText>
        </w:r>
      </w:del>
    </w:p>
    <w:p w14:paraId="1ED49C56" w14:textId="62BE537E" w:rsidR="00D876C3" w:rsidRPr="00C47260" w:rsidDel="0000307B" w:rsidRDefault="00D876C3" w:rsidP="0062160B">
      <w:pPr>
        <w:rPr>
          <w:del w:id="1245" w:author="fstewart" w:date="2019-02-08T14:04:00Z"/>
          <w:rFonts w:cs="Times New Roman"/>
          <w:szCs w:val="24"/>
        </w:rPr>
      </w:pPr>
    </w:p>
    <w:p w14:paraId="1304A421" w14:textId="3A95FB57" w:rsidR="006D5FEA" w:rsidRPr="00C47260" w:rsidDel="0000307B" w:rsidRDefault="006D5FEA" w:rsidP="0062160B">
      <w:pPr>
        <w:rPr>
          <w:del w:id="1246" w:author="fstewart" w:date="2019-02-08T14:04:00Z"/>
          <w:rFonts w:cs="Times New Roman"/>
          <w:szCs w:val="24"/>
        </w:rPr>
      </w:pPr>
      <w:del w:id="1247" w:author="fstewart" w:date="2019-02-08T14:04:00Z">
        <w:r w:rsidRPr="00C47260" w:rsidDel="0000307B">
          <w:rPr>
            <w:rFonts w:cs="Times New Roman"/>
            <w:szCs w:val="24"/>
          </w:rPr>
          <w:delText>CONSEQUENCE:</w:delText>
        </w:r>
      </w:del>
    </w:p>
    <w:p w14:paraId="616B2D73" w14:textId="2CE94C6C" w:rsidR="006D5FEA" w:rsidRPr="00C47260" w:rsidDel="0000307B" w:rsidRDefault="006D5FEA" w:rsidP="0062160B">
      <w:pPr>
        <w:rPr>
          <w:del w:id="1248" w:author="fstewart" w:date="2019-02-08T14:04:00Z"/>
          <w:rFonts w:cs="Times New Roman"/>
          <w:szCs w:val="24"/>
        </w:rPr>
      </w:pPr>
      <w:del w:id="1249" w:author="fstewart" w:date="2019-02-08T14:04:00Z">
        <w:r w:rsidRPr="00C47260" w:rsidDel="0000307B">
          <w:rPr>
            <w:rFonts w:cs="Times New Roman"/>
            <w:szCs w:val="24"/>
          </w:rPr>
          <w:tab/>
          <w:delText>Target Frequency:</w:delText>
        </w:r>
        <w:r w:rsidR="00206D4D" w:rsidRPr="00C47260" w:rsidDel="0000307B">
          <w:rPr>
            <w:rFonts w:cs="Times New Roman"/>
            <w:szCs w:val="24"/>
          </w:rPr>
          <w:delText xml:space="preserve"> </w:delText>
        </w:r>
      </w:del>
      <w:del w:id="1250" w:author="fstewart" w:date="2019-02-07T17:46:00Z">
        <w:r w:rsidR="00206D4D" w:rsidRPr="003F24BB" w:rsidDel="003F24BB">
          <w:rPr>
            <w:rFonts w:cs="Times New Roman"/>
            <w:szCs w:val="24"/>
            <w:highlight w:val="yellow"/>
          </w:rPr>
          <w:delText>0.</w:delText>
        </w:r>
      </w:del>
      <w:del w:id="1251" w:author="fstewart" w:date="2019-02-05T11:07:00Z">
        <w:r w:rsidR="00206D4D" w:rsidRPr="003F24BB" w:rsidDel="0016508D">
          <w:rPr>
            <w:rFonts w:cs="Times New Roman"/>
            <w:szCs w:val="24"/>
            <w:highlight w:val="yellow"/>
          </w:rPr>
          <w:delText>923</w:delText>
        </w:r>
        <w:r w:rsidR="00206D4D" w:rsidRPr="003F24BB" w:rsidDel="0016508D">
          <w:rPr>
            <w:rFonts w:cs="Times New Roman"/>
            <w:szCs w:val="24"/>
            <w:highlight w:val="yellow"/>
            <w:rPrChange w:id="1252" w:author="fstewart" w:date="2019-02-07T17:46:00Z">
              <w:rPr>
                <w:rFonts w:cs="Times New Roman"/>
                <w:szCs w:val="24"/>
              </w:rPr>
            </w:rPrChange>
          </w:rPr>
          <w:delText xml:space="preserve"> </w:delText>
        </w:r>
      </w:del>
      <w:del w:id="1253" w:author="fstewart" w:date="2019-02-08T14:04:00Z">
        <w:r w:rsidR="00206D4D" w:rsidRPr="00C47260" w:rsidDel="0000307B">
          <w:rPr>
            <w:rFonts w:cs="Times New Roman"/>
            <w:szCs w:val="24"/>
          </w:rPr>
          <w:delText>(lambda value)</w:delText>
        </w:r>
      </w:del>
    </w:p>
    <w:p w14:paraId="7D813BFB" w14:textId="1AE61AB1" w:rsidR="00754DC5" w:rsidRPr="00FA0CE8" w:rsidRDefault="006D5FEA" w:rsidP="00206D4D">
      <w:pPr>
        <w:rPr>
          <w:rFonts w:cs="Times New Roman"/>
          <w:szCs w:val="24"/>
        </w:rPr>
      </w:pPr>
      <w:del w:id="1254" w:author="fstewart" w:date="2019-02-08T14:04:00Z">
        <w:r w:rsidRPr="00C47260" w:rsidDel="0000307B">
          <w:rPr>
            <w:rFonts w:cs="Times New Roman"/>
            <w:szCs w:val="24"/>
          </w:rPr>
          <w:tab/>
          <w:delText>Current consequence frequency:</w:delText>
        </w:r>
        <w:r w:rsidR="00206D4D" w:rsidRPr="00C47260" w:rsidDel="0000307B">
          <w:rPr>
            <w:rFonts w:cs="Times New Roman"/>
            <w:szCs w:val="24"/>
          </w:rPr>
          <w:delText xml:space="preserve"> </w:delText>
        </w:r>
      </w:del>
      <w:del w:id="1255" w:author="fstewart" w:date="2019-02-05T11:08:00Z">
        <w:r w:rsidR="00206D4D" w:rsidRPr="00C47260" w:rsidDel="0016508D">
          <w:rPr>
            <w:rFonts w:cs="Times New Roman"/>
            <w:szCs w:val="24"/>
            <w:highlight w:val="yellow"/>
          </w:rPr>
          <w:delText>1.163</w:delText>
        </w:r>
      </w:del>
      <w:del w:id="1256" w:author="fstewart" w:date="2019-02-08T14:04:00Z">
        <w:r w:rsidR="00206D4D" w:rsidRPr="00C47260" w:rsidDel="0000307B">
          <w:rPr>
            <w:rFonts w:cs="Times New Roman"/>
            <w:szCs w:val="24"/>
          </w:rPr>
          <w:delText xml:space="preserve"> (lambda value)</w:delText>
        </w:r>
      </w:del>
    </w:p>
    <w:sectPr w:rsidR="00754DC5" w:rsidRPr="00FA0CE8" w:rsidSect="0013784B">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4" w:author="Winder, Richard" w:date="2019-01-27T13:32:00Z" w:initials="WR">
    <w:p w14:paraId="3AB1883B" w14:textId="47C405A4" w:rsidR="00A47AED" w:rsidRDefault="00A47AED">
      <w:pPr>
        <w:pStyle w:val="CommentText"/>
      </w:pPr>
      <w:r>
        <w:rPr>
          <w:rStyle w:val="CommentReference"/>
        </w:rPr>
        <w:annotationRef/>
      </w:r>
      <w:r>
        <w:rPr>
          <w:noProof/>
        </w:rPr>
        <w:t>Need citation for this.</w:t>
      </w:r>
    </w:p>
  </w:comment>
  <w:comment w:id="125" w:author="Winder, Richard" w:date="2019-01-26T14:52:00Z" w:initials="WR">
    <w:p w14:paraId="28C8A99B" w14:textId="351F5A34" w:rsidR="00A47AED" w:rsidRDefault="00A47AED">
      <w:pPr>
        <w:pStyle w:val="CommentText"/>
      </w:pPr>
      <w:r>
        <w:rPr>
          <w:rStyle w:val="CommentReference"/>
        </w:rPr>
        <w:annotationRef/>
      </w:r>
      <w:r>
        <w:rPr>
          <w:noProof/>
        </w:rPr>
        <w:t>I did not understand this sentence.</w:t>
      </w:r>
    </w:p>
  </w:comment>
  <w:comment w:id="126" w:author="Winder, Richard" w:date="2019-01-26T16:05:00Z" w:initials="WR">
    <w:p w14:paraId="06A25951" w14:textId="1D491E7E" w:rsidR="00A47AED" w:rsidRDefault="00A47AED">
      <w:pPr>
        <w:pStyle w:val="CommentText"/>
      </w:pPr>
      <w:r>
        <w:rPr>
          <w:rStyle w:val="CommentReference"/>
        </w:rPr>
        <w:annotationRef/>
      </w:r>
      <w:r>
        <w:rPr>
          <w:noProof/>
        </w:rPr>
        <w:t>Frances, I don't know this reference?  Not in our list.</w:t>
      </w:r>
    </w:p>
  </w:comment>
  <w:comment w:id="127" w:author="fstewart" w:date="2019-01-28T09:20:00Z" w:initials="f">
    <w:p w14:paraId="5CC8DF8D" w14:textId="3C7CA43B" w:rsidR="00A47AED" w:rsidRDefault="00A47AED">
      <w:pPr>
        <w:pStyle w:val="CommentText"/>
      </w:pPr>
      <w:r>
        <w:rPr>
          <w:rStyle w:val="CommentReference"/>
        </w:rPr>
        <w:annotationRef/>
      </w:r>
      <w:r>
        <w:t>I’ve added it to the literature cited.</w:t>
      </w:r>
    </w:p>
  </w:comment>
  <w:comment w:id="128" w:author="Winder, Richard" w:date="2019-01-26T16:07:00Z" w:initials="WR">
    <w:p w14:paraId="316FBCD8" w14:textId="26AC82A9" w:rsidR="00A47AED" w:rsidRDefault="00A47AED">
      <w:pPr>
        <w:pStyle w:val="CommentText"/>
      </w:pPr>
      <w:r>
        <w:rPr>
          <w:rStyle w:val="CommentReference"/>
        </w:rPr>
        <w:annotationRef/>
      </w:r>
      <w:r>
        <w:rPr>
          <w:noProof/>
        </w:rPr>
        <w:t>Frances, we considered restoration.  What do you mean by agreesive restoration- how is it different from what we considered?</w:t>
      </w:r>
    </w:p>
  </w:comment>
  <w:comment w:id="129" w:author="fstewart" w:date="2019-01-28T09:21:00Z" w:initials="f">
    <w:p w14:paraId="134779A4" w14:textId="297225B9" w:rsidR="00A47AED" w:rsidRDefault="00A47AED">
      <w:pPr>
        <w:pStyle w:val="CommentText"/>
      </w:pPr>
      <w:r>
        <w:rPr>
          <w:rStyle w:val="CommentReference"/>
        </w:rPr>
        <w:annotationRef/>
      </w:r>
      <w:r>
        <w:t>This was only to make sense if we had removed the climate-change scenarios as previously discussed. Seeing as climate change is still a part of this manuscript, this no longer makes sense.</w:t>
      </w:r>
    </w:p>
  </w:comment>
  <w:comment w:id="131" w:author="fstewart" w:date="2019-01-28T10:19:00Z" w:initials="f">
    <w:p w14:paraId="4A7CEB59" w14:textId="424D8A08" w:rsidR="00A47AED" w:rsidRDefault="00A47AED">
      <w:pPr>
        <w:pStyle w:val="CommentText"/>
      </w:pPr>
      <w:r>
        <w:rPr>
          <w:rStyle w:val="CommentReference"/>
        </w:rPr>
        <w:annotationRef/>
      </w:r>
      <w:r>
        <w:t>We may have to say what these datasets are?</w:t>
      </w:r>
    </w:p>
    <w:p w14:paraId="33B52575" w14:textId="77777777" w:rsidR="00A47AED" w:rsidRDefault="00A47AE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AB1883B" w15:done="0"/>
  <w15:commentEx w15:paraId="28C8A99B" w15:done="0"/>
  <w15:commentEx w15:paraId="06A25951" w15:done="0"/>
  <w15:commentEx w15:paraId="5CC8DF8D" w15:paraIdParent="06A25951" w15:done="0"/>
  <w15:commentEx w15:paraId="316FBCD8" w15:done="0"/>
  <w15:commentEx w15:paraId="134779A4" w15:paraIdParent="316FBCD8" w15:done="0"/>
  <w15:commentEx w15:paraId="33B5257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BFCC27" w14:textId="77777777" w:rsidR="00A47AED" w:rsidRDefault="00A47AED" w:rsidP="00117666">
      <w:pPr>
        <w:spacing w:after="0"/>
      </w:pPr>
      <w:r>
        <w:separator/>
      </w:r>
    </w:p>
  </w:endnote>
  <w:endnote w:type="continuationSeparator" w:id="0">
    <w:p w14:paraId="1219F37B" w14:textId="77777777" w:rsidR="00A47AED" w:rsidRDefault="00A47AED"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D3D87" w14:textId="77777777" w:rsidR="00A47AED" w:rsidRPr="00577C4C" w:rsidRDefault="00A47AED">
    <w:pPr>
      <w:pStyle w:val="Footer"/>
      <w:rPr>
        <w:color w:val="C00000"/>
        <w:szCs w:val="24"/>
      </w:rPr>
    </w:pPr>
    <w:r w:rsidRPr="00577C4C">
      <w:rPr>
        <w:noProof/>
        <w:color w:val="C00000"/>
        <w:szCs w:val="24"/>
        <w:lang w:val="en-CA" w:eastAsia="en-CA"/>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A47AED" w:rsidRPr="00E9561B" w:rsidRDefault="00A47AED">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A47AED" w:rsidRPr="00E9561B" w:rsidRDefault="00A47AED">
                    <w:pPr>
                      <w:rPr>
                        <w:color w:val="C00000"/>
                      </w:rPr>
                    </w:pPr>
                    <w:r w:rsidRPr="00E9561B">
                      <w:rPr>
                        <w:color w:val="C00000"/>
                      </w:rPr>
                      <w:t>This is a provisional file, not the final typeset article</w:t>
                    </w:r>
                  </w:p>
                </w:txbxContent>
              </v:textbox>
            </v:shape>
          </w:pict>
        </mc:Fallback>
      </mc:AlternateContent>
    </w:r>
    <w:r>
      <w:rPr>
        <w:noProof/>
        <w:lang w:val="en-CA" w:eastAsia="en-CA"/>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6DE5AD78" w:rsidR="00A47AED" w:rsidRPr="00577C4C" w:rsidRDefault="00A47AE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BB380D" w:rsidRPr="00BB380D">
                            <w:rPr>
                              <w:noProof/>
                              <w:color w:val="000000" w:themeColor="text1"/>
                              <w:sz w:val="22"/>
                              <w:szCs w:val="40"/>
                            </w:rPr>
                            <w:t>20</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6DE5AD78" w:rsidR="00A47AED" w:rsidRPr="00577C4C" w:rsidRDefault="00A47AE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BB380D" w:rsidRPr="00BB380D">
                      <w:rPr>
                        <w:noProof/>
                        <w:color w:val="000000" w:themeColor="text1"/>
                        <w:sz w:val="22"/>
                        <w:szCs w:val="40"/>
                      </w:rPr>
                      <w:t>20</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0BFF2" w14:textId="77777777" w:rsidR="00A47AED" w:rsidRPr="00577C4C" w:rsidRDefault="00A47AED">
    <w:pPr>
      <w:pStyle w:val="Footer"/>
      <w:rPr>
        <w:b/>
        <w:sz w:val="20"/>
        <w:szCs w:val="24"/>
      </w:rPr>
    </w:pPr>
    <w:r>
      <w:rPr>
        <w:noProof/>
        <w:lang w:val="en-CA" w:eastAsia="en-CA"/>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44E33AB8" w:rsidR="00A47AED" w:rsidRPr="00577C4C" w:rsidRDefault="00A47AE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BB380D" w:rsidRPr="00BB380D">
                            <w:rPr>
                              <w:noProof/>
                              <w:color w:val="000000" w:themeColor="text1"/>
                              <w:sz w:val="22"/>
                              <w:szCs w:val="40"/>
                            </w:rPr>
                            <w:t>21</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44E33AB8" w:rsidR="00A47AED" w:rsidRPr="00577C4C" w:rsidRDefault="00A47AED">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BB380D" w:rsidRPr="00BB380D">
                      <w:rPr>
                        <w:noProof/>
                        <w:color w:val="000000" w:themeColor="text1"/>
                        <w:sz w:val="22"/>
                        <w:szCs w:val="40"/>
                      </w:rPr>
                      <w:t>21</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A8471E" w14:textId="77777777" w:rsidR="00A47AED" w:rsidRDefault="00A47AED" w:rsidP="00117666">
      <w:pPr>
        <w:spacing w:after="0"/>
      </w:pPr>
      <w:r>
        <w:separator/>
      </w:r>
    </w:p>
  </w:footnote>
  <w:footnote w:type="continuationSeparator" w:id="0">
    <w:p w14:paraId="65D6DB89" w14:textId="77777777" w:rsidR="00A47AED" w:rsidRDefault="00A47AED"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613A34" w14:textId="0265542B" w:rsidR="00A47AED" w:rsidRPr="007E3148" w:rsidRDefault="00A47AED" w:rsidP="00A53000">
    <w:pPr>
      <w:pStyle w:val="Header"/>
    </w:pPr>
    <w:r w:rsidRPr="007E3148">
      <w:ptab w:relativeTo="margin" w:alignment="center" w:leader="none"/>
    </w:r>
    <w:r w:rsidRPr="007E3148">
      <w:ptab w:relativeTo="margin" w:alignment="right" w:leader="none"/>
    </w:r>
    <w:r>
      <w:t>Cumulative effects and Woodland Caribou</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8A4BC" w14:textId="6E38DF05" w:rsidR="00A47AED" w:rsidRPr="00A53000" w:rsidRDefault="00A47AED" w:rsidP="00A53000">
    <w:pPr>
      <w:pStyle w:val="Header"/>
    </w:pPr>
    <w:r w:rsidRPr="007E3148">
      <w:ptab w:relativeTo="margin" w:alignment="center" w:leader="none"/>
    </w:r>
    <w:r w:rsidRPr="007E3148">
      <w:ptab w:relativeTo="margin" w:alignment="right" w:leader="none"/>
    </w:r>
    <w:r>
      <w:t>Cumulative effects and Woodland Caribou</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2F27F1" w14:textId="77777777" w:rsidR="00A47AED" w:rsidRDefault="00A47AED" w:rsidP="00A53000">
    <w:pPr>
      <w:pStyle w:val="Header"/>
    </w:pPr>
    <w:r w:rsidRPr="005A1D84">
      <w:rPr>
        <w:noProof/>
        <w:color w:val="A6A6A6" w:themeColor="background1" w:themeShade="A6"/>
        <w:lang w:val="en-CA" w:eastAsia="en-CA"/>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4586"/>
    <w:multiLevelType w:val="hybridMultilevel"/>
    <w:tmpl w:val="1288415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6517B9"/>
    <w:multiLevelType w:val="hybridMultilevel"/>
    <w:tmpl w:val="B47C953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B11612"/>
    <w:multiLevelType w:val="hybridMultilevel"/>
    <w:tmpl w:val="CC6E4796"/>
    <w:lvl w:ilvl="0" w:tplc="0C34862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0C3875E6"/>
    <w:multiLevelType w:val="hybridMultilevel"/>
    <w:tmpl w:val="8CB8D1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03AC7"/>
    <w:multiLevelType w:val="hybridMultilevel"/>
    <w:tmpl w:val="2F78766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5B3905"/>
    <w:multiLevelType w:val="hybridMultilevel"/>
    <w:tmpl w:val="8BD027E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EC0601A"/>
    <w:multiLevelType w:val="multilevel"/>
    <w:tmpl w:val="3BE665A4"/>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10" w15:restartNumberingAfterBreak="0">
    <w:nsid w:val="206509B5"/>
    <w:multiLevelType w:val="hybridMultilevel"/>
    <w:tmpl w:val="513AA69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2AF3BEB"/>
    <w:multiLevelType w:val="hybridMultilevel"/>
    <w:tmpl w:val="E3FA798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36231CB"/>
    <w:multiLevelType w:val="hybridMultilevel"/>
    <w:tmpl w:val="61EAD226"/>
    <w:lvl w:ilvl="0" w:tplc="983E0E28">
      <w:start w:val="2"/>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AA418F2"/>
    <w:multiLevelType w:val="hybridMultilevel"/>
    <w:tmpl w:val="B20614B2"/>
    <w:lvl w:ilvl="0" w:tplc="11041986">
      <w:start w:val="2"/>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B855BA2"/>
    <w:multiLevelType w:val="hybridMultilevel"/>
    <w:tmpl w:val="4626B7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FA7669A"/>
    <w:multiLevelType w:val="hybridMultilevel"/>
    <w:tmpl w:val="EFA4F37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02A7CAC"/>
    <w:multiLevelType w:val="multilevel"/>
    <w:tmpl w:val="3BE665A4"/>
    <w:numStyleLink w:val="Headings"/>
  </w:abstractNum>
  <w:abstractNum w:abstractNumId="18" w15:restartNumberingAfterBreak="0">
    <w:nsid w:val="30FF6B5D"/>
    <w:multiLevelType w:val="hybridMultilevel"/>
    <w:tmpl w:val="56CE8DE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18A473C"/>
    <w:multiLevelType w:val="hybridMultilevel"/>
    <w:tmpl w:val="3964292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1B47DEB"/>
    <w:multiLevelType w:val="hybridMultilevel"/>
    <w:tmpl w:val="C5D288A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B8454B"/>
    <w:multiLevelType w:val="hybridMultilevel"/>
    <w:tmpl w:val="407E765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72047B2"/>
    <w:multiLevelType w:val="hybridMultilevel"/>
    <w:tmpl w:val="78D067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ECC1B57"/>
    <w:multiLevelType w:val="hybridMultilevel"/>
    <w:tmpl w:val="AE8E1EAA"/>
    <w:lvl w:ilvl="0" w:tplc="1009000B">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1" w15:restartNumberingAfterBreak="0">
    <w:nsid w:val="505772BB"/>
    <w:multiLevelType w:val="hybridMultilevel"/>
    <w:tmpl w:val="6FDE27C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377430"/>
    <w:multiLevelType w:val="hybridMultilevel"/>
    <w:tmpl w:val="69F8F19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5E5771F"/>
    <w:multiLevelType w:val="hybridMultilevel"/>
    <w:tmpl w:val="8C8C5464"/>
    <w:lvl w:ilvl="0" w:tplc="EBA470F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5" w15:restartNumberingAfterBreak="0">
    <w:nsid w:val="5C3527F6"/>
    <w:multiLevelType w:val="hybridMultilevel"/>
    <w:tmpl w:val="93546D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57D4486"/>
    <w:multiLevelType w:val="hybridMultilevel"/>
    <w:tmpl w:val="3922409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15:restartNumberingAfterBreak="0">
    <w:nsid w:val="67224074"/>
    <w:multiLevelType w:val="hybridMultilevel"/>
    <w:tmpl w:val="B35C46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3718A7"/>
    <w:multiLevelType w:val="hybridMultilevel"/>
    <w:tmpl w:val="CC6E4796"/>
    <w:lvl w:ilvl="0" w:tplc="0C34862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1" w15:restartNumberingAfterBreak="0">
    <w:nsid w:val="7029348B"/>
    <w:multiLevelType w:val="hybridMultilevel"/>
    <w:tmpl w:val="008409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DBC6F29"/>
    <w:multiLevelType w:val="multilevel"/>
    <w:tmpl w:val="3BE665A4"/>
    <w:numStyleLink w:val="Headings"/>
  </w:abstractNum>
  <w:abstractNum w:abstractNumId="43"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2"/>
  </w:num>
  <w:num w:numId="3">
    <w:abstractNumId w:val="5"/>
  </w:num>
  <w:num w:numId="4">
    <w:abstractNumId w:val="39"/>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num>
  <w:num w:numId="7">
    <w:abstractNumId w:val="23"/>
  </w:num>
  <w:num w:numId="8">
    <w:abstractNumId w:val="21"/>
  </w:num>
  <w:num w:numId="9">
    <w:abstractNumId w:val="25"/>
  </w:num>
  <w:num w:numId="10">
    <w:abstractNumId w:val="22"/>
  </w:num>
  <w:num w:numId="11">
    <w:abstractNumId w:val="7"/>
  </w:num>
  <w:num w:numId="12">
    <w:abstractNumId w:val="43"/>
  </w:num>
  <w:num w:numId="13">
    <w:abstractNumId w:val="29"/>
  </w:num>
  <w:num w:numId="14">
    <w:abstractNumId w:val="11"/>
  </w:num>
  <w:num w:numId="15">
    <w:abstractNumId w:val="27"/>
  </w:num>
  <w:num w:numId="16">
    <w:abstractNumId w:val="36"/>
  </w:num>
  <w:num w:numId="17">
    <w:abstractNumId w:val="9"/>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lvlOverride w:ilvl="4">
      <w:lvl w:ilvl="4">
        <w:start w:val="1"/>
        <w:numFmt w:val="decimal"/>
        <w:pStyle w:val="Heading5"/>
        <w:lvlText w:val="%1.%2.%3.%4.%5"/>
        <w:lvlJc w:val="left"/>
        <w:pPr>
          <w:tabs>
            <w:tab w:val="num" w:pos="567"/>
          </w:tabs>
          <w:ind w:left="567" w:hanging="567"/>
        </w:pPr>
        <w:rPr>
          <w:rFonts w:hint="default"/>
        </w:rPr>
      </w:lvl>
    </w:lvlOverride>
    <w:lvlOverride w:ilvl="5">
      <w:lvl w:ilvl="5">
        <w:start w:val="1"/>
        <w:numFmt w:val="lowerRoman"/>
        <w:lvlText w:val="%6."/>
        <w:lvlJc w:val="right"/>
        <w:pPr>
          <w:tabs>
            <w:tab w:val="num" w:pos="567"/>
          </w:tabs>
          <w:ind w:left="567" w:hanging="567"/>
        </w:pPr>
        <w:rPr>
          <w:rFonts w:hint="default"/>
        </w:rPr>
      </w:lvl>
    </w:lvlOverride>
    <w:lvlOverride w:ilvl="6">
      <w:lvl w:ilvl="6">
        <w:start w:val="1"/>
        <w:numFmt w:val="decimal"/>
        <w:lvlText w:val="%7."/>
        <w:lvlJc w:val="left"/>
        <w:pPr>
          <w:tabs>
            <w:tab w:val="num" w:pos="567"/>
          </w:tabs>
          <w:ind w:left="567" w:hanging="567"/>
        </w:pPr>
        <w:rPr>
          <w:rFonts w:hint="default"/>
        </w:rPr>
      </w:lvl>
    </w:lvlOverride>
    <w:lvlOverride w:ilvl="7">
      <w:lvl w:ilvl="7">
        <w:start w:val="1"/>
        <w:numFmt w:val="lowerLetter"/>
        <w:lvlText w:val="%8."/>
        <w:lvlJc w:val="left"/>
        <w:pPr>
          <w:tabs>
            <w:tab w:val="num" w:pos="567"/>
          </w:tabs>
          <w:ind w:left="567" w:hanging="567"/>
        </w:pPr>
        <w:rPr>
          <w:rFonts w:hint="default"/>
        </w:rPr>
      </w:lvl>
    </w:lvlOverride>
    <w:lvlOverride w:ilvl="8">
      <w:lvl w:ilvl="8">
        <w:start w:val="1"/>
        <w:numFmt w:val="lowerRoman"/>
        <w:lvlText w:val="%9."/>
        <w:lvlJc w:val="right"/>
        <w:pPr>
          <w:tabs>
            <w:tab w:val="num" w:pos="567"/>
          </w:tabs>
          <w:ind w:left="567" w:hanging="567"/>
        </w:pPr>
        <w:rPr>
          <w:rFonts w:hint="default"/>
        </w:rPr>
      </w:lvl>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42"/>
  </w:num>
  <w:num w:numId="21">
    <w:abstractNumId w:val="9"/>
  </w:num>
  <w:num w:numId="22">
    <w:abstractNumId w:val="9"/>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14"/>
  </w:num>
  <w:num w:numId="24">
    <w:abstractNumId w:val="15"/>
  </w:num>
  <w:num w:numId="25">
    <w:abstractNumId w:val="0"/>
  </w:num>
  <w:num w:numId="26">
    <w:abstractNumId w:val="11"/>
  </w:num>
  <w:num w:numId="27">
    <w:abstractNumId w:val="11"/>
  </w:num>
  <w:num w:numId="28">
    <w:abstractNumId w:val="28"/>
  </w:num>
  <w:num w:numId="29">
    <w:abstractNumId w:val="20"/>
  </w:num>
  <w:num w:numId="30">
    <w:abstractNumId w:val="33"/>
  </w:num>
  <w:num w:numId="31">
    <w:abstractNumId w:val="16"/>
  </w:num>
  <w:num w:numId="32">
    <w:abstractNumId w:val="35"/>
  </w:num>
  <w:num w:numId="33">
    <w:abstractNumId w:val="31"/>
  </w:num>
  <w:num w:numId="34">
    <w:abstractNumId w:val="24"/>
  </w:num>
  <w:num w:numId="35">
    <w:abstractNumId w:val="3"/>
  </w:num>
  <w:num w:numId="36">
    <w:abstractNumId w:val="34"/>
  </w:num>
  <w:num w:numId="37">
    <w:abstractNumId w:val="13"/>
  </w:num>
  <w:num w:numId="38">
    <w:abstractNumId w:val="2"/>
  </w:num>
  <w:num w:numId="39">
    <w:abstractNumId w:val="38"/>
  </w:num>
  <w:num w:numId="40">
    <w:abstractNumId w:val="10"/>
  </w:num>
  <w:num w:numId="41">
    <w:abstractNumId w:val="12"/>
  </w:num>
  <w:num w:numId="42">
    <w:abstractNumId w:val="41"/>
  </w:num>
  <w:num w:numId="43">
    <w:abstractNumId w:val="4"/>
  </w:num>
  <w:num w:numId="44">
    <w:abstractNumId w:val="19"/>
  </w:num>
  <w:num w:numId="45">
    <w:abstractNumId w:val="18"/>
  </w:num>
  <w:num w:numId="46">
    <w:abstractNumId w:val="9"/>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lvlOverride w:ilvl="4">
      <w:lvl w:ilvl="4">
        <w:start w:val="1"/>
        <w:numFmt w:val="decimal"/>
        <w:pStyle w:val="Heading5"/>
        <w:lvlText w:val="%1.%2.%3.%4.%5"/>
        <w:lvlJc w:val="left"/>
        <w:pPr>
          <w:tabs>
            <w:tab w:val="num" w:pos="567"/>
          </w:tabs>
          <w:ind w:left="567" w:hanging="567"/>
        </w:pPr>
        <w:rPr>
          <w:rFonts w:hint="default"/>
        </w:rPr>
      </w:lvl>
    </w:lvlOverride>
    <w:lvlOverride w:ilvl="5">
      <w:lvl w:ilvl="5">
        <w:start w:val="1"/>
        <w:numFmt w:val="lowerRoman"/>
        <w:lvlText w:val="%6."/>
        <w:lvlJc w:val="right"/>
        <w:pPr>
          <w:tabs>
            <w:tab w:val="num" w:pos="567"/>
          </w:tabs>
          <w:ind w:left="567" w:hanging="567"/>
        </w:pPr>
        <w:rPr>
          <w:rFonts w:hint="default"/>
        </w:rPr>
      </w:lvl>
    </w:lvlOverride>
    <w:lvlOverride w:ilvl="6">
      <w:lvl w:ilvl="6">
        <w:start w:val="1"/>
        <w:numFmt w:val="decimal"/>
        <w:lvlText w:val="%7."/>
        <w:lvlJc w:val="left"/>
        <w:pPr>
          <w:tabs>
            <w:tab w:val="num" w:pos="567"/>
          </w:tabs>
          <w:ind w:left="567" w:hanging="567"/>
        </w:pPr>
        <w:rPr>
          <w:rFonts w:hint="default"/>
        </w:rPr>
      </w:lvl>
    </w:lvlOverride>
    <w:lvlOverride w:ilvl="7">
      <w:lvl w:ilvl="7">
        <w:start w:val="1"/>
        <w:numFmt w:val="lowerLetter"/>
        <w:lvlText w:val="%8."/>
        <w:lvlJc w:val="left"/>
        <w:pPr>
          <w:tabs>
            <w:tab w:val="num" w:pos="567"/>
          </w:tabs>
          <w:ind w:left="567" w:hanging="567"/>
        </w:pPr>
        <w:rPr>
          <w:rFonts w:hint="default"/>
        </w:rPr>
      </w:lvl>
    </w:lvlOverride>
    <w:lvlOverride w:ilvl="8">
      <w:lvl w:ilvl="8">
        <w:start w:val="1"/>
        <w:numFmt w:val="lowerRoman"/>
        <w:lvlText w:val="%9."/>
        <w:lvlJc w:val="right"/>
        <w:pPr>
          <w:tabs>
            <w:tab w:val="num" w:pos="567"/>
          </w:tabs>
          <w:ind w:left="567" w:hanging="567"/>
        </w:pPr>
        <w:rPr>
          <w:rFonts w:hint="default"/>
        </w:rPr>
      </w:lvl>
    </w:lvlOverride>
  </w:num>
  <w:num w:numId="47">
    <w:abstractNumId w:val="37"/>
  </w:num>
  <w:num w:numId="48">
    <w:abstractNumId w:val="8"/>
  </w:num>
  <w:num w:numId="49">
    <w:abstractNumId w:val="6"/>
  </w:num>
  <w:num w:numId="50">
    <w:abstractNumId w:val="30"/>
  </w:num>
  <w:num w:numId="51">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stewart">
    <w15:presenceInfo w15:providerId="AD" w15:userId="S-1-5-21-66081788-462978661-1268862865-289129"/>
  </w15:person>
  <w15:person w15:author="Winder, Richard">
    <w15:presenceInfo w15:providerId="AD" w15:userId="S-1-5-21-66081788-462978661-1268862865-59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A" w:vendorID="64" w:dllVersion="131078" w:nlCheck="1" w:checkStyle="0"/>
  <w:activeWritingStyle w:appName="MSWord" w:lang="en-US" w:vendorID="64" w:dllVersion="131078" w:nlCheck="1" w:checkStyle="1"/>
  <w:activeWritingStyle w:appName="MSWord" w:lang="en-CA" w:vendorID="64" w:dllVersion="131078" w:nlCheck="1" w:checkStyle="1"/>
  <w:activeWritingStyle w:appName="MSWord" w:lang="en-GB" w:vendorID="64" w:dllVersion="131078" w:nlCheck="1" w:checkStyle="1"/>
  <w:attachedTemplate r:id="rId1"/>
  <w:trackRevisions/>
  <w:defaultTabStop w:val="720"/>
  <w:evenAndOddHeaders/>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821"/>
    <w:rsid w:val="000018DB"/>
    <w:rsid w:val="00002280"/>
    <w:rsid w:val="0000278F"/>
    <w:rsid w:val="0000307B"/>
    <w:rsid w:val="00003C33"/>
    <w:rsid w:val="00005162"/>
    <w:rsid w:val="00010207"/>
    <w:rsid w:val="000116E4"/>
    <w:rsid w:val="000125D3"/>
    <w:rsid w:val="000229B8"/>
    <w:rsid w:val="00030D4E"/>
    <w:rsid w:val="00034304"/>
    <w:rsid w:val="00035434"/>
    <w:rsid w:val="00040141"/>
    <w:rsid w:val="00040FF6"/>
    <w:rsid w:val="00045678"/>
    <w:rsid w:val="000458E4"/>
    <w:rsid w:val="00055A73"/>
    <w:rsid w:val="00057461"/>
    <w:rsid w:val="00063D84"/>
    <w:rsid w:val="0006636D"/>
    <w:rsid w:val="00071209"/>
    <w:rsid w:val="00071A6B"/>
    <w:rsid w:val="00073E45"/>
    <w:rsid w:val="00077D53"/>
    <w:rsid w:val="00081394"/>
    <w:rsid w:val="00091147"/>
    <w:rsid w:val="00091D28"/>
    <w:rsid w:val="000940E6"/>
    <w:rsid w:val="00097C1D"/>
    <w:rsid w:val="000A48B4"/>
    <w:rsid w:val="000A5DEB"/>
    <w:rsid w:val="000B34BD"/>
    <w:rsid w:val="000C54F9"/>
    <w:rsid w:val="000C6DDA"/>
    <w:rsid w:val="000C72BB"/>
    <w:rsid w:val="000C7E2A"/>
    <w:rsid w:val="000E556A"/>
    <w:rsid w:val="000E701F"/>
    <w:rsid w:val="000F061D"/>
    <w:rsid w:val="000F16E0"/>
    <w:rsid w:val="000F4CFB"/>
    <w:rsid w:val="00113FA7"/>
    <w:rsid w:val="00117666"/>
    <w:rsid w:val="001201E7"/>
    <w:rsid w:val="0012037B"/>
    <w:rsid w:val="001223A7"/>
    <w:rsid w:val="0012372A"/>
    <w:rsid w:val="001239A2"/>
    <w:rsid w:val="00134256"/>
    <w:rsid w:val="0013784B"/>
    <w:rsid w:val="00141AF7"/>
    <w:rsid w:val="00147395"/>
    <w:rsid w:val="00151BC0"/>
    <w:rsid w:val="00153F72"/>
    <w:rsid w:val="001552C9"/>
    <w:rsid w:val="001607C1"/>
    <w:rsid w:val="001639BA"/>
    <w:rsid w:val="0016508D"/>
    <w:rsid w:val="00177D84"/>
    <w:rsid w:val="00180260"/>
    <w:rsid w:val="0018544A"/>
    <w:rsid w:val="00190E07"/>
    <w:rsid w:val="00191F33"/>
    <w:rsid w:val="001964EF"/>
    <w:rsid w:val="001A67F0"/>
    <w:rsid w:val="001A7538"/>
    <w:rsid w:val="001B1A2C"/>
    <w:rsid w:val="001B3258"/>
    <w:rsid w:val="001B4236"/>
    <w:rsid w:val="001D5AA0"/>
    <w:rsid w:val="001D5C23"/>
    <w:rsid w:val="001F0C62"/>
    <w:rsid w:val="001F4345"/>
    <w:rsid w:val="001F4C07"/>
    <w:rsid w:val="001F5B0C"/>
    <w:rsid w:val="00201E74"/>
    <w:rsid w:val="00204D6A"/>
    <w:rsid w:val="00206D4D"/>
    <w:rsid w:val="00207AFC"/>
    <w:rsid w:val="00207F6B"/>
    <w:rsid w:val="00214561"/>
    <w:rsid w:val="00220AEA"/>
    <w:rsid w:val="0022381B"/>
    <w:rsid w:val="00226954"/>
    <w:rsid w:val="00226E55"/>
    <w:rsid w:val="002357F7"/>
    <w:rsid w:val="002426EF"/>
    <w:rsid w:val="002544F1"/>
    <w:rsid w:val="00260965"/>
    <w:rsid w:val="00261E94"/>
    <w:rsid w:val="002627EC"/>
    <w:rsid w:val="002629A3"/>
    <w:rsid w:val="00265660"/>
    <w:rsid w:val="00267D18"/>
    <w:rsid w:val="00273E50"/>
    <w:rsid w:val="0028362B"/>
    <w:rsid w:val="002851CD"/>
    <w:rsid w:val="00285E29"/>
    <w:rsid w:val="002868E2"/>
    <w:rsid w:val="002869C3"/>
    <w:rsid w:val="002910B9"/>
    <w:rsid w:val="002936E4"/>
    <w:rsid w:val="00296B88"/>
    <w:rsid w:val="002A2A13"/>
    <w:rsid w:val="002A36F6"/>
    <w:rsid w:val="002A48DD"/>
    <w:rsid w:val="002B0571"/>
    <w:rsid w:val="002B445B"/>
    <w:rsid w:val="002C6F47"/>
    <w:rsid w:val="002C74CA"/>
    <w:rsid w:val="002D4E07"/>
    <w:rsid w:val="002D770F"/>
    <w:rsid w:val="002F0389"/>
    <w:rsid w:val="002F39C7"/>
    <w:rsid w:val="002F744D"/>
    <w:rsid w:val="00303DE6"/>
    <w:rsid w:val="003055BF"/>
    <w:rsid w:val="00306D43"/>
    <w:rsid w:val="00310124"/>
    <w:rsid w:val="0031767A"/>
    <w:rsid w:val="0032047B"/>
    <w:rsid w:val="003262ED"/>
    <w:rsid w:val="0034079A"/>
    <w:rsid w:val="00343C57"/>
    <w:rsid w:val="00344BEC"/>
    <w:rsid w:val="00346968"/>
    <w:rsid w:val="0035138F"/>
    <w:rsid w:val="003544FB"/>
    <w:rsid w:val="00360A82"/>
    <w:rsid w:val="00363905"/>
    <w:rsid w:val="00363E50"/>
    <w:rsid w:val="003655D5"/>
    <w:rsid w:val="00365D63"/>
    <w:rsid w:val="0036793B"/>
    <w:rsid w:val="00371CD6"/>
    <w:rsid w:val="00372682"/>
    <w:rsid w:val="00373102"/>
    <w:rsid w:val="0037467B"/>
    <w:rsid w:val="00376AA5"/>
    <w:rsid w:val="00376BB7"/>
    <w:rsid w:val="00376CC5"/>
    <w:rsid w:val="00376FAD"/>
    <w:rsid w:val="003770C7"/>
    <w:rsid w:val="00386846"/>
    <w:rsid w:val="003868FE"/>
    <w:rsid w:val="00394FCF"/>
    <w:rsid w:val="0039693B"/>
    <w:rsid w:val="003A7CA1"/>
    <w:rsid w:val="003B31B7"/>
    <w:rsid w:val="003C70AB"/>
    <w:rsid w:val="003C71D3"/>
    <w:rsid w:val="003D2F2D"/>
    <w:rsid w:val="003D6B28"/>
    <w:rsid w:val="003E1063"/>
    <w:rsid w:val="003E48FA"/>
    <w:rsid w:val="003F24BB"/>
    <w:rsid w:val="003F4A9A"/>
    <w:rsid w:val="003F564E"/>
    <w:rsid w:val="003F6862"/>
    <w:rsid w:val="0040073B"/>
    <w:rsid w:val="00401590"/>
    <w:rsid w:val="00411729"/>
    <w:rsid w:val="004128C5"/>
    <w:rsid w:val="004208F0"/>
    <w:rsid w:val="004225CE"/>
    <w:rsid w:val="00422C94"/>
    <w:rsid w:val="00425FB4"/>
    <w:rsid w:val="00431790"/>
    <w:rsid w:val="00437EE3"/>
    <w:rsid w:val="0044382D"/>
    <w:rsid w:val="004578AD"/>
    <w:rsid w:val="004634FC"/>
    <w:rsid w:val="00463AB6"/>
    <w:rsid w:val="00463D5F"/>
    <w:rsid w:val="00463E3D"/>
    <w:rsid w:val="004645AE"/>
    <w:rsid w:val="00470D4E"/>
    <w:rsid w:val="00470DAF"/>
    <w:rsid w:val="00484B33"/>
    <w:rsid w:val="004A2351"/>
    <w:rsid w:val="004A4715"/>
    <w:rsid w:val="004B0292"/>
    <w:rsid w:val="004B142B"/>
    <w:rsid w:val="004C0736"/>
    <w:rsid w:val="004C16E1"/>
    <w:rsid w:val="004C73E1"/>
    <w:rsid w:val="004D3E33"/>
    <w:rsid w:val="004E356B"/>
    <w:rsid w:val="004E4F93"/>
    <w:rsid w:val="004F31A3"/>
    <w:rsid w:val="004F3453"/>
    <w:rsid w:val="005032ED"/>
    <w:rsid w:val="005141DA"/>
    <w:rsid w:val="00524091"/>
    <w:rsid w:val="005250F2"/>
    <w:rsid w:val="00525788"/>
    <w:rsid w:val="005333F5"/>
    <w:rsid w:val="00534AA4"/>
    <w:rsid w:val="005400EE"/>
    <w:rsid w:val="0055294F"/>
    <w:rsid w:val="005535A0"/>
    <w:rsid w:val="005547C9"/>
    <w:rsid w:val="005644FC"/>
    <w:rsid w:val="00565B77"/>
    <w:rsid w:val="0057209D"/>
    <w:rsid w:val="005837DC"/>
    <w:rsid w:val="00584652"/>
    <w:rsid w:val="00592506"/>
    <w:rsid w:val="00593971"/>
    <w:rsid w:val="005962D1"/>
    <w:rsid w:val="005A1D84"/>
    <w:rsid w:val="005A32B3"/>
    <w:rsid w:val="005A53B4"/>
    <w:rsid w:val="005A5CC7"/>
    <w:rsid w:val="005A6350"/>
    <w:rsid w:val="005A70EA"/>
    <w:rsid w:val="005B0732"/>
    <w:rsid w:val="005B28E5"/>
    <w:rsid w:val="005B6BC9"/>
    <w:rsid w:val="005C3963"/>
    <w:rsid w:val="005C3EDF"/>
    <w:rsid w:val="005C597C"/>
    <w:rsid w:val="005C7E43"/>
    <w:rsid w:val="005D1840"/>
    <w:rsid w:val="005D35E4"/>
    <w:rsid w:val="005D7910"/>
    <w:rsid w:val="00601D16"/>
    <w:rsid w:val="00603443"/>
    <w:rsid w:val="00605FD2"/>
    <w:rsid w:val="00607F7F"/>
    <w:rsid w:val="006118A7"/>
    <w:rsid w:val="00615926"/>
    <w:rsid w:val="00616674"/>
    <w:rsid w:val="00617024"/>
    <w:rsid w:val="0062154F"/>
    <w:rsid w:val="0062160B"/>
    <w:rsid w:val="00631A55"/>
    <w:rsid w:val="00631A8C"/>
    <w:rsid w:val="00633CCE"/>
    <w:rsid w:val="0063719C"/>
    <w:rsid w:val="00640F0F"/>
    <w:rsid w:val="006474C2"/>
    <w:rsid w:val="00651CA2"/>
    <w:rsid w:val="00653D60"/>
    <w:rsid w:val="00654609"/>
    <w:rsid w:val="00656637"/>
    <w:rsid w:val="00660D05"/>
    <w:rsid w:val="0066214A"/>
    <w:rsid w:val="00671D9A"/>
    <w:rsid w:val="00673952"/>
    <w:rsid w:val="00676F16"/>
    <w:rsid w:val="00681821"/>
    <w:rsid w:val="00684B84"/>
    <w:rsid w:val="00686C9D"/>
    <w:rsid w:val="0069305B"/>
    <w:rsid w:val="00695133"/>
    <w:rsid w:val="006A1411"/>
    <w:rsid w:val="006A24E4"/>
    <w:rsid w:val="006A2761"/>
    <w:rsid w:val="006A775E"/>
    <w:rsid w:val="006B2134"/>
    <w:rsid w:val="006B2C3A"/>
    <w:rsid w:val="006B2D5B"/>
    <w:rsid w:val="006B487B"/>
    <w:rsid w:val="006B62D0"/>
    <w:rsid w:val="006B75F6"/>
    <w:rsid w:val="006B7D14"/>
    <w:rsid w:val="006C16AF"/>
    <w:rsid w:val="006C587D"/>
    <w:rsid w:val="006C6D33"/>
    <w:rsid w:val="006D2220"/>
    <w:rsid w:val="006D26B8"/>
    <w:rsid w:val="006D271F"/>
    <w:rsid w:val="006D3B89"/>
    <w:rsid w:val="006D5B93"/>
    <w:rsid w:val="006D5FEA"/>
    <w:rsid w:val="006E1F74"/>
    <w:rsid w:val="006E5817"/>
    <w:rsid w:val="006E6618"/>
    <w:rsid w:val="006F36C3"/>
    <w:rsid w:val="007015EF"/>
    <w:rsid w:val="007204B5"/>
    <w:rsid w:val="00725A7D"/>
    <w:rsid w:val="0073085C"/>
    <w:rsid w:val="00733784"/>
    <w:rsid w:val="00740AA1"/>
    <w:rsid w:val="00746505"/>
    <w:rsid w:val="00746F32"/>
    <w:rsid w:val="007547CA"/>
    <w:rsid w:val="00754DC5"/>
    <w:rsid w:val="0076131C"/>
    <w:rsid w:val="007621E9"/>
    <w:rsid w:val="00783623"/>
    <w:rsid w:val="00786AB1"/>
    <w:rsid w:val="0078743D"/>
    <w:rsid w:val="00790BB3"/>
    <w:rsid w:val="00792043"/>
    <w:rsid w:val="00797EDD"/>
    <w:rsid w:val="007A711E"/>
    <w:rsid w:val="007B0322"/>
    <w:rsid w:val="007B1871"/>
    <w:rsid w:val="007B44CE"/>
    <w:rsid w:val="007C0E3F"/>
    <w:rsid w:val="007C206C"/>
    <w:rsid w:val="007C2079"/>
    <w:rsid w:val="007C5729"/>
    <w:rsid w:val="007E13D9"/>
    <w:rsid w:val="007E2492"/>
    <w:rsid w:val="007E3853"/>
    <w:rsid w:val="007F2295"/>
    <w:rsid w:val="007F5FB5"/>
    <w:rsid w:val="007F683B"/>
    <w:rsid w:val="00802470"/>
    <w:rsid w:val="00805793"/>
    <w:rsid w:val="008111E4"/>
    <w:rsid w:val="00811D36"/>
    <w:rsid w:val="0081301C"/>
    <w:rsid w:val="008149BF"/>
    <w:rsid w:val="00817DD6"/>
    <w:rsid w:val="0082188E"/>
    <w:rsid w:val="00825A83"/>
    <w:rsid w:val="0083319C"/>
    <w:rsid w:val="008354BC"/>
    <w:rsid w:val="00844B47"/>
    <w:rsid w:val="00844CF8"/>
    <w:rsid w:val="008600F9"/>
    <w:rsid w:val="00861894"/>
    <w:rsid w:val="008629A9"/>
    <w:rsid w:val="00866F82"/>
    <w:rsid w:val="008674D2"/>
    <w:rsid w:val="00874D78"/>
    <w:rsid w:val="0087556F"/>
    <w:rsid w:val="008811CA"/>
    <w:rsid w:val="0088513A"/>
    <w:rsid w:val="00891874"/>
    <w:rsid w:val="0089296F"/>
    <w:rsid w:val="00893C19"/>
    <w:rsid w:val="00895DB4"/>
    <w:rsid w:val="008978CE"/>
    <w:rsid w:val="008A0FB7"/>
    <w:rsid w:val="008A1147"/>
    <w:rsid w:val="008A4BA6"/>
    <w:rsid w:val="008A65A3"/>
    <w:rsid w:val="008B64B4"/>
    <w:rsid w:val="008C1948"/>
    <w:rsid w:val="008C2109"/>
    <w:rsid w:val="008C2D4E"/>
    <w:rsid w:val="008C4075"/>
    <w:rsid w:val="008C40CC"/>
    <w:rsid w:val="008C4BAB"/>
    <w:rsid w:val="008D2285"/>
    <w:rsid w:val="008D6C8D"/>
    <w:rsid w:val="008E0B40"/>
    <w:rsid w:val="008E2B54"/>
    <w:rsid w:val="008E303E"/>
    <w:rsid w:val="008E4404"/>
    <w:rsid w:val="008E58C7"/>
    <w:rsid w:val="008E7053"/>
    <w:rsid w:val="008E7CFA"/>
    <w:rsid w:val="008F5021"/>
    <w:rsid w:val="00900271"/>
    <w:rsid w:val="009046CA"/>
    <w:rsid w:val="0090729F"/>
    <w:rsid w:val="00922F80"/>
    <w:rsid w:val="0092756E"/>
    <w:rsid w:val="009368EF"/>
    <w:rsid w:val="00943573"/>
    <w:rsid w:val="00951D76"/>
    <w:rsid w:val="009552C1"/>
    <w:rsid w:val="0095537C"/>
    <w:rsid w:val="00957A4D"/>
    <w:rsid w:val="00965187"/>
    <w:rsid w:val="009713AC"/>
    <w:rsid w:val="00971B61"/>
    <w:rsid w:val="00973001"/>
    <w:rsid w:val="00975F07"/>
    <w:rsid w:val="00980C31"/>
    <w:rsid w:val="009829B2"/>
    <w:rsid w:val="00993F57"/>
    <w:rsid w:val="009955FF"/>
    <w:rsid w:val="009A7A17"/>
    <w:rsid w:val="009B5847"/>
    <w:rsid w:val="009B7BAB"/>
    <w:rsid w:val="009C4B94"/>
    <w:rsid w:val="009C6405"/>
    <w:rsid w:val="009D1D0E"/>
    <w:rsid w:val="009D1FA3"/>
    <w:rsid w:val="009D259D"/>
    <w:rsid w:val="009D38ED"/>
    <w:rsid w:val="009D3953"/>
    <w:rsid w:val="009D47C0"/>
    <w:rsid w:val="009D57AA"/>
    <w:rsid w:val="009D57D6"/>
    <w:rsid w:val="009D6279"/>
    <w:rsid w:val="009E0F46"/>
    <w:rsid w:val="009E211C"/>
    <w:rsid w:val="009E34B8"/>
    <w:rsid w:val="009E52A3"/>
    <w:rsid w:val="00A04ABE"/>
    <w:rsid w:val="00A05556"/>
    <w:rsid w:val="00A16D48"/>
    <w:rsid w:val="00A16F14"/>
    <w:rsid w:val="00A20A15"/>
    <w:rsid w:val="00A21B89"/>
    <w:rsid w:val="00A27C2D"/>
    <w:rsid w:val="00A319DE"/>
    <w:rsid w:val="00A325CE"/>
    <w:rsid w:val="00A32D73"/>
    <w:rsid w:val="00A37AB1"/>
    <w:rsid w:val="00A40AF3"/>
    <w:rsid w:val="00A47AED"/>
    <w:rsid w:val="00A50D9D"/>
    <w:rsid w:val="00A52E78"/>
    <w:rsid w:val="00A53000"/>
    <w:rsid w:val="00A545C6"/>
    <w:rsid w:val="00A56D82"/>
    <w:rsid w:val="00A652D0"/>
    <w:rsid w:val="00A67AD7"/>
    <w:rsid w:val="00A71A13"/>
    <w:rsid w:val="00A740CE"/>
    <w:rsid w:val="00A75F87"/>
    <w:rsid w:val="00A76EE7"/>
    <w:rsid w:val="00A83B68"/>
    <w:rsid w:val="00A91B81"/>
    <w:rsid w:val="00A95D8B"/>
    <w:rsid w:val="00AA50B0"/>
    <w:rsid w:val="00AB112D"/>
    <w:rsid w:val="00AB3B9C"/>
    <w:rsid w:val="00AC0270"/>
    <w:rsid w:val="00AC0293"/>
    <w:rsid w:val="00AC144D"/>
    <w:rsid w:val="00AC3EA3"/>
    <w:rsid w:val="00AC43D2"/>
    <w:rsid w:val="00AC792D"/>
    <w:rsid w:val="00AD40E6"/>
    <w:rsid w:val="00B05286"/>
    <w:rsid w:val="00B129BF"/>
    <w:rsid w:val="00B1415D"/>
    <w:rsid w:val="00B245ED"/>
    <w:rsid w:val="00B24713"/>
    <w:rsid w:val="00B26BE9"/>
    <w:rsid w:val="00B26F21"/>
    <w:rsid w:val="00B34C7E"/>
    <w:rsid w:val="00B36726"/>
    <w:rsid w:val="00B41319"/>
    <w:rsid w:val="00B51E59"/>
    <w:rsid w:val="00B56A93"/>
    <w:rsid w:val="00B657B8"/>
    <w:rsid w:val="00B70BC5"/>
    <w:rsid w:val="00B73465"/>
    <w:rsid w:val="00B74691"/>
    <w:rsid w:val="00B84878"/>
    <w:rsid w:val="00B84920"/>
    <w:rsid w:val="00B8556A"/>
    <w:rsid w:val="00B87BF3"/>
    <w:rsid w:val="00B9356C"/>
    <w:rsid w:val="00BA383B"/>
    <w:rsid w:val="00BA3E26"/>
    <w:rsid w:val="00BB36F0"/>
    <w:rsid w:val="00BB380D"/>
    <w:rsid w:val="00BB5D63"/>
    <w:rsid w:val="00BB75D0"/>
    <w:rsid w:val="00BC2664"/>
    <w:rsid w:val="00BC5AD7"/>
    <w:rsid w:val="00BD34B1"/>
    <w:rsid w:val="00BD3610"/>
    <w:rsid w:val="00BF24AC"/>
    <w:rsid w:val="00BF350C"/>
    <w:rsid w:val="00BF6E5C"/>
    <w:rsid w:val="00C012A3"/>
    <w:rsid w:val="00C02792"/>
    <w:rsid w:val="00C03247"/>
    <w:rsid w:val="00C06C97"/>
    <w:rsid w:val="00C137A8"/>
    <w:rsid w:val="00C16084"/>
    <w:rsid w:val="00C16F19"/>
    <w:rsid w:val="00C303E4"/>
    <w:rsid w:val="00C30A6E"/>
    <w:rsid w:val="00C31872"/>
    <w:rsid w:val="00C32CB8"/>
    <w:rsid w:val="00C34E72"/>
    <w:rsid w:val="00C37F42"/>
    <w:rsid w:val="00C4357A"/>
    <w:rsid w:val="00C45DFF"/>
    <w:rsid w:val="00C47260"/>
    <w:rsid w:val="00C52A7B"/>
    <w:rsid w:val="00C54AFA"/>
    <w:rsid w:val="00C61652"/>
    <w:rsid w:val="00C6324C"/>
    <w:rsid w:val="00C66848"/>
    <w:rsid w:val="00C679AA"/>
    <w:rsid w:val="00C724CF"/>
    <w:rsid w:val="00C75972"/>
    <w:rsid w:val="00C763B4"/>
    <w:rsid w:val="00C76E98"/>
    <w:rsid w:val="00C80E06"/>
    <w:rsid w:val="00C82792"/>
    <w:rsid w:val="00C85769"/>
    <w:rsid w:val="00C948FD"/>
    <w:rsid w:val="00CA0423"/>
    <w:rsid w:val="00CA4C96"/>
    <w:rsid w:val="00CA5BD0"/>
    <w:rsid w:val="00CB43D5"/>
    <w:rsid w:val="00CB57A5"/>
    <w:rsid w:val="00CC29E4"/>
    <w:rsid w:val="00CC3874"/>
    <w:rsid w:val="00CC3E3E"/>
    <w:rsid w:val="00CC7678"/>
    <w:rsid w:val="00CC76F9"/>
    <w:rsid w:val="00CD066B"/>
    <w:rsid w:val="00CD46E2"/>
    <w:rsid w:val="00CE3D11"/>
    <w:rsid w:val="00CF1B24"/>
    <w:rsid w:val="00D00D0B"/>
    <w:rsid w:val="00D01CC5"/>
    <w:rsid w:val="00D0403B"/>
    <w:rsid w:val="00D04833"/>
    <w:rsid w:val="00D04B69"/>
    <w:rsid w:val="00D11B41"/>
    <w:rsid w:val="00D17299"/>
    <w:rsid w:val="00D253C8"/>
    <w:rsid w:val="00D25985"/>
    <w:rsid w:val="00D27E7B"/>
    <w:rsid w:val="00D33D06"/>
    <w:rsid w:val="00D3609B"/>
    <w:rsid w:val="00D37551"/>
    <w:rsid w:val="00D5216F"/>
    <w:rsid w:val="00D537FA"/>
    <w:rsid w:val="00D5547D"/>
    <w:rsid w:val="00D63A61"/>
    <w:rsid w:val="00D65137"/>
    <w:rsid w:val="00D67514"/>
    <w:rsid w:val="00D678C6"/>
    <w:rsid w:val="00D6799A"/>
    <w:rsid w:val="00D74C78"/>
    <w:rsid w:val="00D774BA"/>
    <w:rsid w:val="00D80D99"/>
    <w:rsid w:val="00D876C3"/>
    <w:rsid w:val="00D9385A"/>
    <w:rsid w:val="00D9503C"/>
    <w:rsid w:val="00DB4C84"/>
    <w:rsid w:val="00DB575C"/>
    <w:rsid w:val="00DC1FFC"/>
    <w:rsid w:val="00DC209A"/>
    <w:rsid w:val="00DC27A1"/>
    <w:rsid w:val="00DC5EFC"/>
    <w:rsid w:val="00DD1195"/>
    <w:rsid w:val="00DD238B"/>
    <w:rsid w:val="00DD73EF"/>
    <w:rsid w:val="00DE23E8"/>
    <w:rsid w:val="00DE241F"/>
    <w:rsid w:val="00DF2003"/>
    <w:rsid w:val="00DF72F6"/>
    <w:rsid w:val="00DF750C"/>
    <w:rsid w:val="00E0128B"/>
    <w:rsid w:val="00E13574"/>
    <w:rsid w:val="00E144B2"/>
    <w:rsid w:val="00E15FDE"/>
    <w:rsid w:val="00E2004E"/>
    <w:rsid w:val="00E27576"/>
    <w:rsid w:val="00E30E7E"/>
    <w:rsid w:val="00E313AF"/>
    <w:rsid w:val="00E45116"/>
    <w:rsid w:val="00E451CC"/>
    <w:rsid w:val="00E54B38"/>
    <w:rsid w:val="00E6446A"/>
    <w:rsid w:val="00E64E17"/>
    <w:rsid w:val="00E65C47"/>
    <w:rsid w:val="00E67A5D"/>
    <w:rsid w:val="00E72491"/>
    <w:rsid w:val="00E7703D"/>
    <w:rsid w:val="00E84F79"/>
    <w:rsid w:val="00E904F0"/>
    <w:rsid w:val="00E93C0D"/>
    <w:rsid w:val="00E93CF8"/>
    <w:rsid w:val="00EA0D91"/>
    <w:rsid w:val="00EA1096"/>
    <w:rsid w:val="00EA3D3C"/>
    <w:rsid w:val="00EA5933"/>
    <w:rsid w:val="00EB2502"/>
    <w:rsid w:val="00EB3C38"/>
    <w:rsid w:val="00EB54BB"/>
    <w:rsid w:val="00EB5DE4"/>
    <w:rsid w:val="00EC2788"/>
    <w:rsid w:val="00EC31B1"/>
    <w:rsid w:val="00EC65DD"/>
    <w:rsid w:val="00EC7CC3"/>
    <w:rsid w:val="00ED07CC"/>
    <w:rsid w:val="00ED4565"/>
    <w:rsid w:val="00EE1B04"/>
    <w:rsid w:val="00EE4894"/>
    <w:rsid w:val="00EE621F"/>
    <w:rsid w:val="00EE643B"/>
    <w:rsid w:val="00EF0F8D"/>
    <w:rsid w:val="00EF363F"/>
    <w:rsid w:val="00EF5F50"/>
    <w:rsid w:val="00F03122"/>
    <w:rsid w:val="00F10258"/>
    <w:rsid w:val="00F13335"/>
    <w:rsid w:val="00F169C5"/>
    <w:rsid w:val="00F21677"/>
    <w:rsid w:val="00F24AF4"/>
    <w:rsid w:val="00F25301"/>
    <w:rsid w:val="00F30066"/>
    <w:rsid w:val="00F31415"/>
    <w:rsid w:val="00F320F3"/>
    <w:rsid w:val="00F35CBC"/>
    <w:rsid w:val="00F41523"/>
    <w:rsid w:val="00F43748"/>
    <w:rsid w:val="00F46494"/>
    <w:rsid w:val="00F479B6"/>
    <w:rsid w:val="00F547D4"/>
    <w:rsid w:val="00F558AB"/>
    <w:rsid w:val="00F57835"/>
    <w:rsid w:val="00F61D89"/>
    <w:rsid w:val="00F63EFA"/>
    <w:rsid w:val="00F6683E"/>
    <w:rsid w:val="00F72D6F"/>
    <w:rsid w:val="00F86ABB"/>
    <w:rsid w:val="00F910EC"/>
    <w:rsid w:val="00F9212F"/>
    <w:rsid w:val="00F94851"/>
    <w:rsid w:val="00F9684C"/>
    <w:rsid w:val="00FA0CE8"/>
    <w:rsid w:val="00FA51E0"/>
    <w:rsid w:val="00FB3949"/>
    <w:rsid w:val="00FB6776"/>
    <w:rsid w:val="00FB6C28"/>
    <w:rsid w:val="00FC3227"/>
    <w:rsid w:val="00FD39A3"/>
    <w:rsid w:val="00FD7648"/>
    <w:rsid w:val="00FE0685"/>
    <w:rsid w:val="00FE27C0"/>
    <w:rsid w:val="00FE586D"/>
    <w:rsid w:val="00FF3D9D"/>
    <w:rsid w:val="00FF4454"/>
    <w:rsid w:val="00FF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8C210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8C2109"/>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unhideWhenUsed/>
    <w:rsid w:val="00725A7D"/>
    <w:rPr>
      <w:sz w:val="20"/>
      <w:szCs w:val="20"/>
    </w:rPr>
  </w:style>
  <w:style w:type="character" w:customStyle="1" w:styleId="CommentTextChar">
    <w:name w:val="Comment Text Char"/>
    <w:basedOn w:val="DefaultParagraphFont"/>
    <w:link w:val="CommentText"/>
    <w:uiPriority w:val="99"/>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1"/>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customStyle="1" w:styleId="current-selection">
    <w:name w:val="current-selection"/>
    <w:basedOn w:val="DefaultParagraphFont"/>
    <w:rsid w:val="00EB54BB"/>
  </w:style>
  <w:style w:type="character" w:customStyle="1" w:styleId="bibliographic-informationvalue">
    <w:name w:val="bibliographic-information__value"/>
    <w:basedOn w:val="DefaultParagraphFont"/>
    <w:rsid w:val="00ED07CC"/>
  </w:style>
  <w:style w:type="table" w:styleId="PlainTable2">
    <w:name w:val="Plain Table 2"/>
    <w:basedOn w:val="TableNormal"/>
    <w:uiPriority w:val="42"/>
    <w:rsid w:val="00DC5EFC"/>
    <w:pPr>
      <w:spacing w:after="0" w:line="240" w:lineRule="auto"/>
    </w:pPr>
    <w:rPr>
      <w:rFonts w:asciiTheme="minorHAnsi" w:hAnsiTheme="minorHAnsi"/>
      <w:lang w:val="en-C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ubyear">
    <w:name w:val="pubyear"/>
    <w:basedOn w:val="DefaultParagraphFont"/>
    <w:rsid w:val="009D1D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837618478">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610114400">
      <w:bodyDiv w:val="1"/>
      <w:marLeft w:val="0"/>
      <w:marRight w:val="0"/>
      <w:marTop w:val="0"/>
      <w:marBottom w:val="0"/>
      <w:divBdr>
        <w:top w:val="none" w:sz="0" w:space="0" w:color="auto"/>
        <w:left w:val="none" w:sz="0" w:space="0" w:color="auto"/>
        <w:bottom w:val="none" w:sz="0" w:space="0" w:color="auto"/>
        <w:right w:val="none" w:sz="0" w:space="0" w:color="auto"/>
      </w:divBdr>
    </w:div>
    <w:div w:id="1853031854">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microsoft.com/office/2011/relationships/people" Target="people.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07E72CB0-D20D-4795-AD2A-DC5D4CB97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4236</TotalTime>
  <Pages>40</Pages>
  <Words>16810</Words>
  <Characters>95820</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Winder, Richard</dc:creator>
  <cp:keywords/>
  <dc:description/>
  <cp:lastModifiedBy>fstewart</cp:lastModifiedBy>
  <cp:revision>14</cp:revision>
  <cp:lastPrinted>2019-01-27T21:33:00Z</cp:lastPrinted>
  <dcterms:created xsi:type="dcterms:W3CDTF">2019-02-08T23:58:00Z</dcterms:created>
  <dcterms:modified xsi:type="dcterms:W3CDTF">2019-02-11T22:44:00Z</dcterms:modified>
</cp:coreProperties>
</file>